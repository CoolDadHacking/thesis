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w:hAnsi="Times"/>
        </w:rPr>
        <w:alias w:val="Title"/>
        <w:tag w:val=""/>
        <w:id w:val="-1853092664"/>
        <w:placeholder>
          <w:docPart w:val="20B4D56A40AC460C93E6379DBF29835D"/>
        </w:placeholder>
        <w:dataBinding w:prefixMappings="xmlns:ns0='http://purl.org/dc/elements/1.1/' xmlns:ns1='http://schemas.openxmlformats.org/package/2006/metadata/core-properties' " w:xpath="/ns1:coreProperties[1]/ns0:title[1]" w:storeItemID="{6C3C8BC8-F283-45AE-878A-BAB7291924A1}"/>
        <w:text/>
      </w:sdtPr>
      <w:sdtContent>
        <w:p w14:paraId="22A3255A" w14:textId="2C81891E" w:rsidR="00DF5414" w:rsidRPr="00622F8B" w:rsidRDefault="006A6026" w:rsidP="00E01A29">
          <w:pPr>
            <w:pStyle w:val="CapstoneTitle"/>
            <w:rPr>
              <w:rFonts w:ascii="Times" w:hAnsi="Times"/>
            </w:rPr>
          </w:pPr>
          <w:r>
            <w:rPr>
              <w:rFonts w:ascii="Times" w:hAnsi="Times"/>
            </w:rPr>
            <w:t xml:space="preserve">Implementing Audio </w:t>
          </w:r>
          <w:r w:rsidR="00AB4AED">
            <w:rPr>
              <w:rFonts w:ascii="Times" w:hAnsi="Times"/>
            </w:rPr>
            <w:t>Keylogging</w:t>
          </w:r>
          <w:r>
            <w:rPr>
              <w:rFonts w:ascii="Times" w:hAnsi="Times"/>
            </w:rPr>
            <w:t xml:space="preserve"> Machine Learning Attacks</w:t>
          </w:r>
        </w:p>
      </w:sdtContent>
    </w:sdt>
    <w:p w14:paraId="67DCBB2B" w14:textId="77777777" w:rsidR="00934104" w:rsidRPr="00622F8B" w:rsidRDefault="00934104" w:rsidP="00934104">
      <w:pPr>
        <w:pStyle w:val="CapstoneProject"/>
        <w:rPr>
          <w:rFonts w:ascii="Times" w:hAnsi="Times"/>
        </w:rPr>
      </w:pPr>
      <w:r w:rsidRPr="00622F8B">
        <w:rPr>
          <w:rFonts w:ascii="Times" w:hAnsi="Times"/>
        </w:rPr>
        <w:t>A Project</w:t>
      </w:r>
      <w:r w:rsidR="00A72449" w:rsidRPr="00622F8B">
        <w:rPr>
          <w:rFonts w:ascii="Times" w:hAnsi="Times"/>
        </w:rPr>
        <w:br/>
      </w:r>
      <w:r w:rsidRPr="00622F8B">
        <w:rPr>
          <w:rFonts w:ascii="Times" w:hAnsi="Times"/>
        </w:rPr>
        <w:t>Submitted to the Faculty of the Graduate School of</w:t>
      </w:r>
      <w:r w:rsidR="00A72449" w:rsidRPr="00622F8B">
        <w:rPr>
          <w:rFonts w:ascii="Times" w:hAnsi="Times"/>
        </w:rPr>
        <w:br/>
      </w:r>
      <w:r w:rsidRPr="00622F8B">
        <w:rPr>
          <w:rFonts w:ascii="Times" w:hAnsi="Times"/>
        </w:rPr>
        <w:t>The University of Minnesota</w:t>
      </w:r>
    </w:p>
    <w:p w14:paraId="1A0559C8" w14:textId="3861B862" w:rsidR="00934104" w:rsidRPr="00622F8B" w:rsidRDefault="00934104" w:rsidP="00934104">
      <w:pPr>
        <w:pStyle w:val="CapstoneAuthor"/>
        <w:rPr>
          <w:rFonts w:ascii="Times" w:hAnsi="Times"/>
        </w:rPr>
      </w:pPr>
      <w:r w:rsidRPr="00622F8B">
        <w:rPr>
          <w:rFonts w:ascii="Times" w:hAnsi="Times"/>
        </w:rPr>
        <w:t>By</w:t>
      </w:r>
      <w:r w:rsidR="00A72449" w:rsidRPr="00622F8B">
        <w:rPr>
          <w:rFonts w:ascii="Times" w:hAnsi="Times"/>
        </w:rPr>
        <w:br/>
      </w:r>
      <w:r w:rsidR="00792CAA" w:rsidRPr="00622F8B">
        <w:rPr>
          <w:rFonts w:ascii="Times" w:eastAsia="Times New Roman" w:hAnsi="Times" w:cs="Times New Roman"/>
          <w:szCs w:val="20"/>
        </w:rPr>
        <w:t>Rambo You</w:t>
      </w:r>
    </w:p>
    <w:p w14:paraId="5A521C7B" w14:textId="77777777" w:rsidR="00934104" w:rsidRPr="00622F8B" w:rsidRDefault="00934104" w:rsidP="00934104">
      <w:pPr>
        <w:pStyle w:val="CapstoneInstitution"/>
        <w:rPr>
          <w:rFonts w:ascii="Times" w:hAnsi="Times"/>
        </w:rPr>
      </w:pPr>
      <w:r w:rsidRPr="00622F8B">
        <w:rPr>
          <w:rFonts w:ascii="Times" w:hAnsi="Times"/>
        </w:rPr>
        <w:t>University of Minnesota</w:t>
      </w:r>
      <w:r w:rsidR="00A72449" w:rsidRPr="00622F8B">
        <w:rPr>
          <w:rFonts w:ascii="Times" w:hAnsi="Times"/>
        </w:rPr>
        <w:br/>
      </w:r>
      <w:r w:rsidRPr="00622F8B">
        <w:rPr>
          <w:rFonts w:ascii="Times" w:hAnsi="Times"/>
        </w:rPr>
        <w:t>Technological Leadership Institute</w:t>
      </w:r>
    </w:p>
    <w:p w14:paraId="1B1B77D2" w14:textId="77777777" w:rsidR="00934104" w:rsidRPr="00622F8B" w:rsidRDefault="00934104" w:rsidP="00934104">
      <w:pPr>
        <w:pStyle w:val="CapstoneAdvisors"/>
        <w:rPr>
          <w:rFonts w:ascii="Times" w:hAnsi="Times"/>
        </w:rPr>
      </w:pPr>
      <w:r w:rsidRPr="00622F8B">
        <w:rPr>
          <w:rFonts w:ascii="Times" w:hAnsi="Times"/>
        </w:rPr>
        <w:t>Advisors:</w:t>
      </w:r>
    </w:p>
    <w:p w14:paraId="07D084AA" w14:textId="6DE8B772" w:rsidR="00934104" w:rsidRPr="00622F8B" w:rsidRDefault="00934104" w:rsidP="00934104">
      <w:pPr>
        <w:pStyle w:val="CapstoneAdvisor"/>
        <w:rPr>
          <w:rFonts w:ascii="Times" w:hAnsi="Times"/>
        </w:rPr>
      </w:pPr>
      <w:r w:rsidRPr="00622F8B">
        <w:rPr>
          <w:rFonts w:ascii="Times" w:hAnsi="Times"/>
        </w:rPr>
        <w:t>Chair:</w:t>
      </w:r>
      <w:r w:rsidRPr="00622F8B">
        <w:rPr>
          <w:rFonts w:ascii="Times" w:hAnsi="Times"/>
        </w:rPr>
        <w:tab/>
      </w:r>
      <w:r w:rsidR="00F97D8C" w:rsidRPr="00622F8B">
        <w:rPr>
          <w:rFonts w:ascii="Times" w:hAnsi="Times"/>
        </w:rPr>
        <w:t>Mike Johnson</w:t>
      </w:r>
      <w:r w:rsidR="00A72449" w:rsidRPr="00622F8B">
        <w:rPr>
          <w:rFonts w:ascii="Times" w:hAnsi="Times"/>
        </w:rPr>
        <w:br/>
      </w:r>
      <w:r w:rsidR="005A2838" w:rsidRPr="00622F8B">
        <w:rPr>
          <w:rFonts w:ascii="Times" w:hAnsi="Times"/>
        </w:rPr>
        <w:t>Co-Chair:</w:t>
      </w:r>
      <w:r w:rsidR="005A2838" w:rsidRPr="00622F8B">
        <w:rPr>
          <w:rFonts w:ascii="Times" w:hAnsi="Times"/>
        </w:rPr>
        <w:tab/>
      </w:r>
      <w:r w:rsidR="00905867" w:rsidRPr="00622F8B">
        <w:rPr>
          <w:rFonts w:ascii="Times" w:hAnsi="Times"/>
        </w:rPr>
        <w:t>Chip Laingen</w:t>
      </w:r>
      <w:r w:rsidR="00A72449" w:rsidRPr="00622F8B">
        <w:rPr>
          <w:rFonts w:ascii="Times" w:hAnsi="Times"/>
        </w:rPr>
        <w:br/>
      </w:r>
      <w:r w:rsidRPr="00622F8B">
        <w:rPr>
          <w:rFonts w:ascii="Times" w:hAnsi="Times"/>
        </w:rPr>
        <w:t>Advisor:</w:t>
      </w:r>
      <w:r w:rsidRPr="00622F8B">
        <w:rPr>
          <w:rFonts w:ascii="Times" w:hAnsi="Times"/>
        </w:rPr>
        <w:tab/>
      </w:r>
      <w:r w:rsidR="00903526" w:rsidRPr="00622F8B">
        <w:rPr>
          <w:rFonts w:ascii="Times" w:hAnsi="Times"/>
        </w:rPr>
        <w:t>Faisal Kaleem</w:t>
      </w:r>
    </w:p>
    <w:p w14:paraId="657E2B46" w14:textId="77777777" w:rsidR="00C75E56" w:rsidRPr="00622F8B" w:rsidRDefault="00A72449" w:rsidP="00C75E56">
      <w:pPr>
        <w:pStyle w:val="CapstoneRequirements"/>
        <w:rPr>
          <w:rFonts w:ascii="Times" w:hAnsi="Times"/>
        </w:rPr>
      </w:pPr>
      <w:r w:rsidRPr="00622F8B">
        <w:rPr>
          <w:rFonts w:ascii="Times" w:hAnsi="Times"/>
        </w:rPr>
        <w:t>In Partial Fulfillment of the Requirements for the Degree</w:t>
      </w:r>
      <w:r w:rsidRPr="00622F8B">
        <w:rPr>
          <w:rFonts w:ascii="Times" w:hAnsi="Times"/>
        </w:rPr>
        <w:br/>
      </w:r>
      <w:r w:rsidR="00905867" w:rsidRPr="00622F8B">
        <w:rPr>
          <w:rFonts w:ascii="Times" w:hAnsi="Times"/>
        </w:rPr>
        <w:t>Master of Science in Security Technologies (MSST)</w:t>
      </w:r>
    </w:p>
    <w:p w14:paraId="344EFB24" w14:textId="02A30708" w:rsidR="0098153F" w:rsidRPr="00622F8B" w:rsidRDefault="00FA29A4" w:rsidP="00E01A29">
      <w:pPr>
        <w:pStyle w:val="CapstoneDate"/>
        <w:rPr>
          <w:rFonts w:ascii="Times" w:hAnsi="Times"/>
        </w:rPr>
      </w:pPr>
      <w:r>
        <w:rPr>
          <w:rFonts w:ascii="Times" w:hAnsi="Times"/>
        </w:rPr>
        <w:fldChar w:fldCharType="begin"/>
      </w:r>
      <w:r>
        <w:rPr>
          <w:rFonts w:ascii="Times" w:hAnsi="Times"/>
        </w:rPr>
        <w:instrText xml:space="preserve"> DATE  \@ "MMMM d, yyyy" </w:instrText>
      </w:r>
      <w:r>
        <w:rPr>
          <w:rFonts w:ascii="Times" w:hAnsi="Times"/>
        </w:rPr>
        <w:fldChar w:fldCharType="separate"/>
      </w:r>
      <w:ins w:id="0" w:author="Author">
        <w:r w:rsidR="00632AB6">
          <w:rPr>
            <w:rFonts w:ascii="Times" w:hAnsi="Times"/>
            <w:noProof/>
          </w:rPr>
          <w:t>July 11, 2017</w:t>
        </w:r>
      </w:ins>
      <w:del w:id="1" w:author="Author">
        <w:r w:rsidR="009B2FF0" w:rsidDel="00632AB6">
          <w:rPr>
            <w:rFonts w:ascii="Times" w:hAnsi="Times"/>
            <w:noProof/>
          </w:rPr>
          <w:delText>July 9, 2017</w:delText>
        </w:r>
      </w:del>
      <w:r>
        <w:rPr>
          <w:rFonts w:ascii="Times" w:hAnsi="Times"/>
        </w:rPr>
        <w:fldChar w:fldCharType="end"/>
      </w:r>
    </w:p>
    <w:p w14:paraId="55055E55" w14:textId="77777777" w:rsidR="001D114B" w:rsidRPr="00622F8B" w:rsidRDefault="001D114B" w:rsidP="00FA29A4">
      <w:pPr>
        <w:pStyle w:val="CapstoneDate"/>
        <w:jc w:val="left"/>
        <w:rPr>
          <w:rFonts w:ascii="Times" w:hAnsi="Times"/>
        </w:rPr>
        <w:sectPr w:rsidR="001D114B" w:rsidRPr="00622F8B" w:rsidSect="00473BD6">
          <w:footerReference w:type="default" r:id="rId9"/>
          <w:footerReference w:type="first" r:id="rId10"/>
          <w:endnotePr>
            <w:numFmt w:val="decimal"/>
          </w:endnotePr>
          <w:pgSz w:w="12240" w:h="15840"/>
          <w:pgMar w:top="1440" w:right="1440" w:bottom="1440" w:left="1440" w:header="720" w:footer="720" w:gutter="0"/>
          <w:cols w:space="720"/>
          <w:titlePg/>
          <w:docGrid w:linePitch="360"/>
        </w:sectPr>
      </w:pPr>
    </w:p>
    <w:p w14:paraId="6E0949D8" w14:textId="42D5433F" w:rsidR="00A96919" w:rsidRDefault="0098153F" w:rsidP="00A96919">
      <w:pPr>
        <w:pStyle w:val="Heading1"/>
        <w:rPr>
          <w:rFonts w:ascii="Times" w:hAnsi="Times"/>
        </w:rPr>
      </w:pPr>
      <w:bookmarkStart w:id="2" w:name="_Toc484523638"/>
      <w:r w:rsidRPr="00622F8B">
        <w:rPr>
          <w:rFonts w:ascii="Times" w:hAnsi="Times"/>
        </w:rPr>
        <w:lastRenderedPageBreak/>
        <w:t>Executive Summary</w:t>
      </w:r>
      <w:bookmarkEnd w:id="2"/>
      <w:r w:rsidRPr="00622F8B">
        <w:rPr>
          <w:rFonts w:ascii="Times" w:hAnsi="Times"/>
        </w:rPr>
        <w:t xml:space="preserve"> </w:t>
      </w:r>
      <w:bookmarkStart w:id="3" w:name="_Toc313703094"/>
      <w:bookmarkStart w:id="4" w:name="_Toc484523640"/>
    </w:p>
    <w:p w14:paraId="3BE7CFA4" w14:textId="4CC2ADA3" w:rsidR="00687CD2" w:rsidRDefault="00A96919" w:rsidP="00066FAA">
      <w:pPr>
        <w:pStyle w:val="Heading2"/>
        <w:spacing w:line="276" w:lineRule="auto"/>
        <w:rPr>
          <w:rFonts w:ascii="Times" w:eastAsiaTheme="minorHAnsi" w:hAnsi="Times" w:cstheme="minorBidi"/>
          <w:b w:val="0"/>
          <w:sz w:val="22"/>
          <w:szCs w:val="22"/>
        </w:rPr>
      </w:pPr>
      <w:bookmarkStart w:id="5" w:name="_Toc484523639"/>
      <w:r w:rsidRPr="00622F8B">
        <w:rPr>
          <w:rFonts w:ascii="Times" w:eastAsiaTheme="minorHAnsi" w:hAnsi="Times" w:cstheme="minorBidi"/>
          <w:b w:val="0"/>
          <w:sz w:val="22"/>
          <w:szCs w:val="22"/>
        </w:rPr>
        <w:t xml:space="preserve">Acoustic signals produced by users as they type on computer keyboards produce large amounts of information. </w:t>
      </w:r>
      <w:commentRangeStart w:id="6"/>
      <w:r w:rsidRPr="00622F8B">
        <w:rPr>
          <w:rFonts w:ascii="Times" w:eastAsiaTheme="minorHAnsi" w:hAnsi="Times" w:cstheme="minorBidi"/>
          <w:b w:val="0"/>
          <w:sz w:val="22"/>
          <w:szCs w:val="22"/>
        </w:rPr>
        <w:t xml:space="preserve">This paper describes </w:t>
      </w:r>
      <w:r w:rsidR="00722183">
        <w:rPr>
          <w:rFonts w:ascii="Times" w:eastAsiaTheme="minorHAnsi" w:hAnsi="Times" w:cstheme="minorBidi"/>
          <w:b w:val="0"/>
          <w:sz w:val="22"/>
          <w:szCs w:val="22"/>
        </w:rPr>
        <w:t>an</w:t>
      </w:r>
      <w:r w:rsidRPr="00622F8B">
        <w:rPr>
          <w:rFonts w:ascii="Times" w:eastAsiaTheme="minorHAnsi" w:hAnsi="Times" w:cstheme="minorBidi"/>
          <w:b w:val="0"/>
          <w:sz w:val="22"/>
          <w:szCs w:val="22"/>
        </w:rPr>
        <w:t xml:space="preserve"> </w:t>
      </w:r>
      <w:r w:rsidR="00FC0199">
        <w:rPr>
          <w:rFonts w:ascii="Times" w:eastAsiaTheme="minorHAnsi" w:hAnsi="Times" w:cstheme="minorBidi"/>
          <w:b w:val="0"/>
          <w:sz w:val="22"/>
          <w:szCs w:val="22"/>
        </w:rPr>
        <w:t xml:space="preserve">implementation of </w:t>
      </w:r>
      <w:r w:rsidRPr="00622F8B">
        <w:rPr>
          <w:rFonts w:ascii="Times" w:eastAsiaTheme="minorHAnsi" w:hAnsi="Times" w:cstheme="minorBidi"/>
          <w:b w:val="0"/>
          <w:sz w:val="22"/>
          <w:szCs w:val="22"/>
        </w:rPr>
        <w:t>"eavesdropping" on a corporate envir</w:t>
      </w:r>
      <w:r w:rsidR="00F376B7">
        <w:rPr>
          <w:rFonts w:ascii="Times" w:eastAsiaTheme="minorHAnsi" w:hAnsi="Times" w:cstheme="minorBidi"/>
          <w:b w:val="0"/>
          <w:sz w:val="22"/>
          <w:szCs w:val="22"/>
        </w:rPr>
        <w:t xml:space="preserve">onment using sound signals </w:t>
      </w:r>
      <w:commentRangeStart w:id="7"/>
      <w:r w:rsidR="00F376B7">
        <w:rPr>
          <w:rFonts w:ascii="Times" w:eastAsiaTheme="minorHAnsi" w:hAnsi="Times" w:cstheme="minorBidi"/>
          <w:b w:val="0"/>
          <w:sz w:val="22"/>
          <w:szCs w:val="22"/>
        </w:rPr>
        <w:t>emitted from</w:t>
      </w:r>
      <w:r w:rsidRPr="00622F8B">
        <w:rPr>
          <w:rFonts w:ascii="Times" w:eastAsiaTheme="minorHAnsi" w:hAnsi="Times" w:cstheme="minorBidi"/>
          <w:b w:val="0"/>
          <w:sz w:val="22"/>
          <w:szCs w:val="22"/>
        </w:rPr>
        <w:t xml:space="preserve"> </w:t>
      </w:r>
      <w:r w:rsidR="00F376B7">
        <w:rPr>
          <w:rFonts w:ascii="Times" w:eastAsiaTheme="minorHAnsi" w:hAnsi="Times" w:cstheme="minorBidi"/>
          <w:b w:val="0"/>
          <w:sz w:val="22"/>
          <w:szCs w:val="22"/>
        </w:rPr>
        <w:t xml:space="preserve">a user typing on </w:t>
      </w:r>
      <w:r w:rsidRPr="00622F8B">
        <w:rPr>
          <w:rFonts w:ascii="Times" w:eastAsiaTheme="minorHAnsi" w:hAnsi="Times" w:cstheme="minorBidi"/>
          <w:b w:val="0"/>
          <w:sz w:val="22"/>
          <w:szCs w:val="22"/>
        </w:rPr>
        <w:t>keyboards</w:t>
      </w:r>
      <w:commentRangeEnd w:id="7"/>
      <w:r w:rsidR="00DE7625">
        <w:rPr>
          <w:rStyle w:val="CommentReference"/>
          <w:rFonts w:eastAsiaTheme="minorHAnsi" w:cstheme="minorBidi"/>
          <w:b w:val="0"/>
        </w:rPr>
        <w:commentReference w:id="7"/>
      </w:r>
      <w:commentRangeEnd w:id="6"/>
      <w:r w:rsidR="00B15047">
        <w:rPr>
          <w:rStyle w:val="CommentReference"/>
          <w:rFonts w:eastAsiaTheme="minorHAnsi" w:cstheme="minorBidi"/>
          <w:b w:val="0"/>
        </w:rPr>
        <w:commentReference w:id="6"/>
      </w:r>
      <w:r w:rsidRPr="00622F8B">
        <w:rPr>
          <w:rFonts w:ascii="Times" w:eastAsiaTheme="minorHAnsi" w:hAnsi="Times" w:cstheme="minorBidi"/>
          <w:b w:val="0"/>
          <w:sz w:val="22"/>
          <w:szCs w:val="22"/>
        </w:rPr>
        <w:t>.</w:t>
      </w:r>
      <w:bookmarkEnd w:id="5"/>
      <w:r w:rsidR="00F376B7">
        <w:rPr>
          <w:rFonts w:ascii="Times" w:eastAsiaTheme="minorHAnsi" w:hAnsi="Times" w:cstheme="minorBidi"/>
          <w:b w:val="0"/>
          <w:sz w:val="22"/>
          <w:szCs w:val="22"/>
        </w:rPr>
        <w:t xml:space="preserve"> </w:t>
      </w:r>
      <w:r w:rsidR="00CC1A2A">
        <w:rPr>
          <w:rFonts w:ascii="Times" w:eastAsiaTheme="minorHAnsi" w:hAnsi="Times" w:cstheme="minorBidi"/>
          <w:b w:val="0"/>
          <w:sz w:val="22"/>
          <w:szCs w:val="22"/>
        </w:rPr>
        <w:t xml:space="preserve">The microphone used to record these signals is the onboard default mic that comes with the system. </w:t>
      </w:r>
      <w:r w:rsidR="00EA184D">
        <w:rPr>
          <w:rFonts w:ascii="Times" w:eastAsiaTheme="minorHAnsi" w:hAnsi="Times" w:cstheme="minorBidi"/>
          <w:b w:val="0"/>
          <w:sz w:val="22"/>
          <w:szCs w:val="22"/>
        </w:rPr>
        <w:t xml:space="preserve">While this paper focuses on </w:t>
      </w:r>
      <w:commentRangeStart w:id="8"/>
      <w:r w:rsidR="00EA184D">
        <w:rPr>
          <w:rFonts w:ascii="Times" w:eastAsiaTheme="minorHAnsi" w:hAnsi="Times" w:cstheme="minorBidi"/>
          <w:b w:val="0"/>
          <w:sz w:val="22"/>
          <w:szCs w:val="22"/>
        </w:rPr>
        <w:t>attacks</w:t>
      </w:r>
      <w:commentRangeEnd w:id="8"/>
      <w:r w:rsidR="00B15047">
        <w:rPr>
          <w:rStyle w:val="CommentReference"/>
          <w:rFonts w:eastAsiaTheme="minorHAnsi" w:cstheme="minorBidi"/>
          <w:b w:val="0"/>
        </w:rPr>
        <w:commentReference w:id="8"/>
      </w:r>
      <w:r w:rsidR="00EA184D">
        <w:rPr>
          <w:rFonts w:ascii="Times" w:eastAsiaTheme="minorHAnsi" w:hAnsi="Times" w:cstheme="minorBidi"/>
          <w:b w:val="0"/>
          <w:sz w:val="22"/>
          <w:szCs w:val="22"/>
        </w:rPr>
        <w:t xml:space="preserve"> and its implementation</w:t>
      </w:r>
      <w:r w:rsidR="00AB1138">
        <w:rPr>
          <w:rFonts w:ascii="Times" w:eastAsiaTheme="minorHAnsi" w:hAnsi="Times" w:cstheme="minorBidi"/>
          <w:b w:val="0"/>
          <w:sz w:val="22"/>
          <w:szCs w:val="22"/>
        </w:rPr>
        <w:t>,</w:t>
      </w:r>
      <w:r w:rsidR="00EA184D">
        <w:rPr>
          <w:rFonts w:ascii="Times" w:eastAsiaTheme="minorHAnsi" w:hAnsi="Times" w:cstheme="minorBidi"/>
          <w:b w:val="0"/>
          <w:sz w:val="22"/>
          <w:szCs w:val="22"/>
        </w:rPr>
        <w:t xml:space="preserve"> t</w:t>
      </w:r>
      <w:r w:rsidR="00722183">
        <w:rPr>
          <w:rFonts w:ascii="Times" w:eastAsiaTheme="minorHAnsi" w:hAnsi="Times" w:cstheme="minorBidi"/>
          <w:b w:val="0"/>
          <w:sz w:val="22"/>
          <w:szCs w:val="22"/>
        </w:rPr>
        <w:t xml:space="preserve">he </w:t>
      </w:r>
      <w:r w:rsidR="00EA184D">
        <w:rPr>
          <w:rFonts w:ascii="Times" w:eastAsiaTheme="minorHAnsi" w:hAnsi="Times" w:cstheme="minorBidi"/>
          <w:b w:val="0"/>
          <w:sz w:val="22"/>
          <w:szCs w:val="22"/>
        </w:rPr>
        <w:t xml:space="preserve">altruistic </w:t>
      </w:r>
      <w:r w:rsidR="00DB789C">
        <w:rPr>
          <w:rFonts w:ascii="Times" w:eastAsiaTheme="minorHAnsi" w:hAnsi="Times" w:cstheme="minorBidi"/>
          <w:b w:val="0"/>
          <w:sz w:val="22"/>
          <w:szCs w:val="22"/>
        </w:rPr>
        <w:t>aim</w:t>
      </w:r>
      <w:r w:rsidR="00722183">
        <w:rPr>
          <w:rFonts w:ascii="Times" w:eastAsiaTheme="minorHAnsi" w:hAnsi="Times" w:cstheme="minorBidi"/>
          <w:b w:val="0"/>
          <w:sz w:val="22"/>
          <w:szCs w:val="22"/>
        </w:rPr>
        <w:t xml:space="preserve"> is to </w:t>
      </w:r>
      <w:r w:rsidR="00305355">
        <w:rPr>
          <w:rFonts w:ascii="Times" w:eastAsiaTheme="minorHAnsi" w:hAnsi="Times" w:cstheme="minorBidi"/>
          <w:b w:val="0"/>
          <w:sz w:val="22"/>
          <w:szCs w:val="22"/>
        </w:rPr>
        <w:t>reduce the failure of imagination for attack vectors</w:t>
      </w:r>
      <w:r w:rsidR="00AB1138">
        <w:rPr>
          <w:rFonts w:ascii="Times" w:eastAsiaTheme="minorHAnsi" w:hAnsi="Times" w:cstheme="minorBidi"/>
          <w:b w:val="0"/>
          <w:sz w:val="22"/>
          <w:szCs w:val="22"/>
        </w:rPr>
        <w:t xml:space="preserve"> utilizing machine learning.</w:t>
      </w:r>
    </w:p>
    <w:p w14:paraId="4D802C1F" w14:textId="65F68E6A" w:rsidR="00066FAA" w:rsidRDefault="006D7850" w:rsidP="00066FAA">
      <w:pPr>
        <w:pStyle w:val="Heading2"/>
        <w:spacing w:line="276" w:lineRule="auto"/>
        <w:rPr>
          <w:rFonts w:ascii="Times" w:eastAsiaTheme="minorHAnsi" w:hAnsi="Times" w:cstheme="minorBidi"/>
          <w:b w:val="0"/>
          <w:sz w:val="22"/>
          <w:szCs w:val="22"/>
        </w:rPr>
      </w:pPr>
      <w:r>
        <w:rPr>
          <w:rFonts w:ascii="Times" w:eastAsiaTheme="minorHAnsi" w:hAnsi="Times" w:cstheme="minorBidi"/>
          <w:b w:val="0"/>
          <w:sz w:val="22"/>
          <w:szCs w:val="22"/>
        </w:rPr>
        <w:t>Th</w:t>
      </w:r>
      <w:ins w:id="9" w:author="Author">
        <w:r w:rsidR="00DE7625">
          <w:rPr>
            <w:rFonts w:ascii="Times" w:eastAsiaTheme="minorHAnsi" w:hAnsi="Times" w:cstheme="minorBidi"/>
            <w:b w:val="0"/>
            <w:sz w:val="22"/>
            <w:szCs w:val="22"/>
          </w:rPr>
          <w:t>e</w:t>
        </w:r>
      </w:ins>
      <w:del w:id="10" w:author="Author">
        <w:r w:rsidDel="00DE7625">
          <w:rPr>
            <w:rFonts w:ascii="Times" w:eastAsiaTheme="minorHAnsi" w:hAnsi="Times" w:cstheme="minorBidi"/>
            <w:b w:val="0"/>
            <w:sz w:val="22"/>
            <w:szCs w:val="22"/>
          </w:rPr>
          <w:delText>is</w:delText>
        </w:r>
      </w:del>
      <w:r>
        <w:rPr>
          <w:rFonts w:ascii="Times" w:eastAsiaTheme="minorHAnsi" w:hAnsi="Times" w:cstheme="minorBidi"/>
          <w:b w:val="0"/>
          <w:sz w:val="22"/>
          <w:szCs w:val="22"/>
        </w:rPr>
        <w:t xml:space="preserve"> implementation </w:t>
      </w:r>
      <w:ins w:id="11" w:author="Author">
        <w:r w:rsidR="00DE7625">
          <w:rPr>
            <w:rFonts w:ascii="Times" w:eastAsiaTheme="minorHAnsi" w:hAnsi="Times" w:cstheme="minorBidi"/>
            <w:b w:val="0"/>
            <w:sz w:val="22"/>
            <w:szCs w:val="22"/>
          </w:rPr>
          <w:t xml:space="preserve">provided in this paper </w:t>
        </w:r>
      </w:ins>
      <w:r>
        <w:rPr>
          <w:rFonts w:ascii="Times" w:eastAsiaTheme="minorHAnsi" w:hAnsi="Times" w:cstheme="minorBidi"/>
          <w:b w:val="0"/>
          <w:sz w:val="22"/>
          <w:szCs w:val="22"/>
        </w:rPr>
        <w:t xml:space="preserve">seeks to avoid </w:t>
      </w:r>
      <w:r w:rsidR="00B351C6">
        <w:rPr>
          <w:rFonts w:ascii="Times" w:eastAsiaTheme="minorHAnsi" w:hAnsi="Times" w:cstheme="minorBidi"/>
          <w:b w:val="0"/>
          <w:sz w:val="22"/>
          <w:szCs w:val="22"/>
        </w:rPr>
        <w:t xml:space="preserve">network based </w:t>
      </w:r>
      <w:r>
        <w:rPr>
          <w:rFonts w:ascii="Times" w:eastAsiaTheme="minorHAnsi" w:hAnsi="Times" w:cstheme="minorBidi"/>
          <w:b w:val="0"/>
          <w:sz w:val="22"/>
          <w:szCs w:val="22"/>
        </w:rPr>
        <w:t xml:space="preserve">detection by “living” in side channels and learning user behavior. </w:t>
      </w:r>
      <w:r w:rsidR="00F376B7">
        <w:rPr>
          <w:rFonts w:ascii="Times" w:eastAsiaTheme="minorHAnsi" w:hAnsi="Times" w:cstheme="minorBidi"/>
          <w:b w:val="0"/>
          <w:sz w:val="22"/>
          <w:szCs w:val="22"/>
        </w:rPr>
        <w:t>The sa</w:t>
      </w:r>
      <w:r w:rsidR="000A241A">
        <w:rPr>
          <w:rFonts w:ascii="Times" w:eastAsiaTheme="minorHAnsi" w:hAnsi="Times" w:cstheme="minorBidi"/>
          <w:b w:val="0"/>
          <w:sz w:val="22"/>
          <w:szCs w:val="22"/>
        </w:rPr>
        <w:t xml:space="preserve">me </w:t>
      </w:r>
      <w:r>
        <w:rPr>
          <w:rFonts w:ascii="Times" w:eastAsiaTheme="minorHAnsi" w:hAnsi="Times" w:cstheme="minorBidi"/>
          <w:b w:val="0"/>
          <w:sz w:val="22"/>
          <w:szCs w:val="22"/>
        </w:rPr>
        <w:t>code</w:t>
      </w:r>
      <w:r w:rsidR="000A241A">
        <w:rPr>
          <w:rFonts w:ascii="Times" w:eastAsiaTheme="minorHAnsi" w:hAnsi="Times" w:cstheme="minorBidi"/>
          <w:b w:val="0"/>
          <w:sz w:val="22"/>
          <w:szCs w:val="22"/>
        </w:rPr>
        <w:t xml:space="preserve"> </w:t>
      </w:r>
      <w:r w:rsidR="00D85181">
        <w:rPr>
          <w:rFonts w:ascii="Times" w:eastAsiaTheme="minorHAnsi" w:hAnsi="Times" w:cstheme="minorBidi"/>
          <w:b w:val="0"/>
          <w:sz w:val="22"/>
          <w:szCs w:val="22"/>
        </w:rPr>
        <w:t>applied</w:t>
      </w:r>
      <w:r w:rsidR="000A241A">
        <w:rPr>
          <w:rFonts w:ascii="Times" w:eastAsiaTheme="minorHAnsi" w:hAnsi="Times" w:cstheme="minorBidi"/>
          <w:b w:val="0"/>
          <w:sz w:val="22"/>
          <w:szCs w:val="22"/>
        </w:rPr>
        <w:t xml:space="preserve"> </w:t>
      </w:r>
      <w:r w:rsidR="00066FAA">
        <w:rPr>
          <w:rFonts w:ascii="Times" w:eastAsiaTheme="minorHAnsi" w:hAnsi="Times" w:cstheme="minorBidi"/>
          <w:b w:val="0"/>
          <w:sz w:val="22"/>
          <w:szCs w:val="22"/>
        </w:rPr>
        <w:t xml:space="preserve">in performing the translation </w:t>
      </w:r>
      <w:r w:rsidR="000E68AA">
        <w:rPr>
          <w:rFonts w:ascii="Times" w:eastAsiaTheme="minorHAnsi" w:hAnsi="Times" w:cstheme="minorBidi"/>
          <w:b w:val="0"/>
          <w:sz w:val="22"/>
          <w:szCs w:val="22"/>
        </w:rPr>
        <w:t>from</w:t>
      </w:r>
      <w:r w:rsidR="00066FAA">
        <w:rPr>
          <w:rFonts w:ascii="Times" w:eastAsiaTheme="minorHAnsi" w:hAnsi="Times" w:cstheme="minorBidi"/>
          <w:b w:val="0"/>
          <w:sz w:val="22"/>
          <w:szCs w:val="22"/>
        </w:rPr>
        <w:t xml:space="preserve"> acoustic emanations </w:t>
      </w:r>
      <w:r w:rsidR="000E68AA">
        <w:rPr>
          <w:rFonts w:ascii="Times" w:eastAsiaTheme="minorHAnsi" w:hAnsi="Times" w:cstheme="minorBidi"/>
          <w:b w:val="0"/>
          <w:sz w:val="22"/>
          <w:szCs w:val="22"/>
        </w:rPr>
        <w:t>to</w:t>
      </w:r>
      <w:r w:rsidR="00066FAA">
        <w:rPr>
          <w:rFonts w:ascii="Times" w:eastAsiaTheme="minorHAnsi" w:hAnsi="Times" w:cstheme="minorBidi"/>
          <w:b w:val="0"/>
          <w:sz w:val="22"/>
          <w:szCs w:val="22"/>
        </w:rPr>
        <w:t xml:space="preserve"> text can be </w:t>
      </w:r>
      <w:ins w:id="12" w:author="Author">
        <w:r w:rsidR="00DE7625">
          <w:rPr>
            <w:rFonts w:ascii="Times" w:eastAsiaTheme="minorHAnsi" w:hAnsi="Times" w:cstheme="minorBidi"/>
            <w:b w:val="0"/>
            <w:sz w:val="22"/>
            <w:szCs w:val="22"/>
          </w:rPr>
          <w:t xml:space="preserve">also </w:t>
        </w:r>
      </w:ins>
      <w:r w:rsidR="00066FAA">
        <w:rPr>
          <w:rFonts w:ascii="Times" w:eastAsiaTheme="minorHAnsi" w:hAnsi="Times" w:cstheme="minorBidi"/>
          <w:b w:val="0"/>
          <w:sz w:val="22"/>
          <w:szCs w:val="22"/>
        </w:rPr>
        <w:t xml:space="preserve">used for other attacks. </w:t>
      </w:r>
      <w:r>
        <w:rPr>
          <w:rFonts w:ascii="Times" w:eastAsiaTheme="minorHAnsi" w:hAnsi="Times" w:cstheme="minorBidi"/>
          <w:b w:val="0"/>
          <w:sz w:val="22"/>
          <w:szCs w:val="22"/>
        </w:rPr>
        <w:t xml:space="preserve">A large reason for this is the release of machine learning packages that have been recently </w:t>
      </w:r>
      <w:r w:rsidR="00A818F2">
        <w:rPr>
          <w:rFonts w:ascii="Times" w:eastAsiaTheme="minorHAnsi" w:hAnsi="Times" w:cstheme="minorBidi"/>
          <w:b w:val="0"/>
          <w:sz w:val="22"/>
          <w:szCs w:val="22"/>
        </w:rPr>
        <w:t>made open source from organizations such as Google, Facebook, and various universities</w:t>
      </w:r>
      <w:r>
        <w:rPr>
          <w:rFonts w:ascii="Times" w:eastAsiaTheme="minorHAnsi" w:hAnsi="Times" w:cstheme="minorBidi"/>
          <w:b w:val="0"/>
          <w:sz w:val="22"/>
          <w:szCs w:val="22"/>
        </w:rPr>
        <w:t>.</w:t>
      </w:r>
      <w:r w:rsidR="00584A22">
        <w:rPr>
          <w:rFonts w:ascii="Times" w:eastAsiaTheme="minorHAnsi" w:hAnsi="Times" w:cstheme="minorBidi"/>
          <w:b w:val="0"/>
          <w:sz w:val="22"/>
          <w:szCs w:val="22"/>
        </w:rPr>
        <w:t xml:space="preserve"> </w:t>
      </w:r>
      <w:r w:rsidR="00A818F2">
        <w:rPr>
          <w:rFonts w:ascii="Times" w:eastAsiaTheme="minorHAnsi" w:hAnsi="Times" w:cstheme="minorBidi"/>
          <w:b w:val="0"/>
          <w:sz w:val="22"/>
          <w:szCs w:val="22"/>
        </w:rPr>
        <w:t>Machine learning has</w:t>
      </w:r>
      <w:r w:rsidR="00EF513D">
        <w:rPr>
          <w:rFonts w:ascii="Times" w:eastAsiaTheme="minorHAnsi" w:hAnsi="Times" w:cstheme="minorBidi"/>
          <w:b w:val="0"/>
          <w:sz w:val="22"/>
          <w:szCs w:val="22"/>
        </w:rPr>
        <w:t xml:space="preserve"> recently</w:t>
      </w:r>
      <w:r w:rsidR="00A818F2">
        <w:rPr>
          <w:rFonts w:ascii="Times" w:eastAsiaTheme="minorHAnsi" w:hAnsi="Times" w:cstheme="minorBidi"/>
          <w:b w:val="0"/>
          <w:sz w:val="22"/>
          <w:szCs w:val="22"/>
        </w:rPr>
        <w:t xml:space="preserve"> become accessible, </w:t>
      </w:r>
      <w:r w:rsidR="00584A22">
        <w:rPr>
          <w:rFonts w:ascii="Times" w:eastAsiaTheme="minorHAnsi" w:hAnsi="Times" w:cstheme="minorBidi"/>
          <w:b w:val="0"/>
          <w:sz w:val="22"/>
          <w:szCs w:val="22"/>
        </w:rPr>
        <w:t>faster</w:t>
      </w:r>
      <w:r w:rsidR="00A818F2">
        <w:rPr>
          <w:rFonts w:ascii="Times" w:eastAsiaTheme="minorHAnsi" w:hAnsi="Times" w:cstheme="minorBidi"/>
          <w:b w:val="0"/>
          <w:sz w:val="22"/>
          <w:szCs w:val="22"/>
        </w:rPr>
        <w:t>,</w:t>
      </w:r>
      <w:r w:rsidR="00584A22">
        <w:rPr>
          <w:rFonts w:ascii="Times" w:eastAsiaTheme="minorHAnsi" w:hAnsi="Times" w:cstheme="minorBidi"/>
          <w:b w:val="0"/>
          <w:sz w:val="22"/>
          <w:szCs w:val="22"/>
        </w:rPr>
        <w:t xml:space="preserve"> and computationally more efficient.</w:t>
      </w:r>
    </w:p>
    <w:p w14:paraId="2B5CD53C" w14:textId="7C0F9F6D" w:rsidR="00584A22" w:rsidRDefault="00584A22" w:rsidP="00584A22">
      <w:pPr>
        <w:pStyle w:val="BodyText"/>
      </w:pPr>
      <w:commentRangeStart w:id="13"/>
      <w:r>
        <w:t xml:space="preserve">This paper </w:t>
      </w:r>
      <w:r w:rsidR="00A34169">
        <w:t xml:space="preserve">documents </w:t>
      </w:r>
      <w:commentRangeStart w:id="14"/>
      <w:r w:rsidR="00A34169">
        <w:t xml:space="preserve">possible </w:t>
      </w:r>
      <w:commentRangeEnd w:id="13"/>
      <w:r w:rsidR="005A705C">
        <w:rPr>
          <w:rStyle w:val="CommentReference"/>
        </w:rPr>
        <w:commentReference w:id="13"/>
      </w:r>
      <w:r w:rsidR="00EF513D">
        <w:t>attacks</w:t>
      </w:r>
      <w:r>
        <w:t xml:space="preserve"> </w:t>
      </w:r>
      <w:commentRangeEnd w:id="14"/>
      <w:r w:rsidR="005A705C">
        <w:rPr>
          <w:rStyle w:val="CommentReference"/>
        </w:rPr>
        <w:commentReference w:id="14"/>
      </w:r>
      <w:r w:rsidR="00EF513D">
        <w:t>using acoustic machine learning</w:t>
      </w:r>
      <w:r>
        <w:t xml:space="preserve"> </w:t>
      </w:r>
      <w:r w:rsidR="00A34169">
        <w:t>in a corporate environment</w:t>
      </w:r>
      <w:r>
        <w:t xml:space="preserve">. </w:t>
      </w:r>
      <w:r w:rsidR="00A34169">
        <w:t>T</w:t>
      </w:r>
      <w:r w:rsidR="00167972">
        <w:t>he</w:t>
      </w:r>
      <w:r w:rsidR="001B596B">
        <w:t xml:space="preserve"> attack</w:t>
      </w:r>
      <w:r w:rsidR="00540DDD">
        <w:t xml:space="preserve"> targets Apple m</w:t>
      </w:r>
      <w:r w:rsidR="00A34169">
        <w:t>acOS computers based on the author’s access to them in a corporate environment</w:t>
      </w:r>
      <w:r w:rsidR="005C6F4D">
        <w:t xml:space="preserve">. </w:t>
      </w:r>
      <w:r w:rsidR="00A34169">
        <w:t xml:space="preserve">Unix </w:t>
      </w:r>
      <w:r w:rsidR="00EF513D">
        <w:t xml:space="preserve">and Windows </w:t>
      </w:r>
      <w:r w:rsidR="00A34169">
        <w:t>based machines</w:t>
      </w:r>
      <w:r w:rsidR="00E13AC8">
        <w:t xml:space="preserve"> </w:t>
      </w:r>
      <w:r w:rsidR="001B596B">
        <w:t xml:space="preserve">can also be attacked with a </w:t>
      </w:r>
      <w:r w:rsidR="00EF513D">
        <w:t>small</w:t>
      </w:r>
      <w:r w:rsidR="001B596B">
        <w:t xml:space="preserve"> </w:t>
      </w:r>
      <w:r w:rsidR="00EF513D">
        <w:t>and moderate amount of effort respectively.</w:t>
      </w:r>
      <w:r w:rsidR="00687CD2">
        <w:t xml:space="preserve"> Physical access is not required beyond initial user or guest level access for this attack vector.</w:t>
      </w:r>
    </w:p>
    <w:p w14:paraId="7F4E4481" w14:textId="43166A2C" w:rsidR="00A34169" w:rsidRPr="00584A22" w:rsidRDefault="00EF513D" w:rsidP="00584A22">
      <w:pPr>
        <w:pStyle w:val="BodyText"/>
      </w:pPr>
      <w:r>
        <w:t xml:space="preserve">Development is getting more accessible than ever, and will continue to become even easier as more programmer friendly utilities </w:t>
      </w:r>
      <w:commentRangeStart w:id="15"/>
      <w:r>
        <w:t xml:space="preserve">get released to </w:t>
      </w:r>
      <w:commentRangeEnd w:id="15"/>
      <w:r w:rsidR="005A705C">
        <w:rPr>
          <w:rStyle w:val="CommentReference"/>
        </w:rPr>
        <w:commentReference w:id="15"/>
      </w:r>
      <w:r>
        <w:t xml:space="preserve">for machine learning programs. </w:t>
      </w:r>
      <w:r w:rsidR="00A34169">
        <w:t xml:space="preserve">Machine learning libraries </w:t>
      </w:r>
      <w:r w:rsidR="00A66C9E">
        <w:t xml:space="preserve">used and developed by companies like Google and Facebook have just </w:t>
      </w:r>
      <w:r w:rsidR="00540DDD">
        <w:t>had their stable versions</w:t>
      </w:r>
      <w:r w:rsidR="00A66C9E">
        <w:t xml:space="preserve"> released</w:t>
      </w:r>
      <w:r w:rsidR="00540DDD">
        <w:t xml:space="preserve"> in 2017</w:t>
      </w:r>
      <w:r w:rsidR="00A34169">
        <w:t xml:space="preserve">. </w:t>
      </w:r>
      <w:r w:rsidR="00E13AC8">
        <w:t xml:space="preserve">Right now, a moderate amount of a mathematical background is suggested for more advanced machine learning projects. </w:t>
      </w:r>
      <w:r w:rsidR="00540DDD">
        <w:t>That means m</w:t>
      </w:r>
      <w:r w:rsidR="00A66C9E">
        <w:t>alware</w:t>
      </w:r>
      <w:r w:rsidR="00A34169">
        <w:t xml:space="preserve"> will be </w:t>
      </w:r>
      <w:r w:rsidR="00A84499">
        <w:t>written with machine learning capabilities</w:t>
      </w:r>
      <w:r>
        <w:t xml:space="preserve"> as libraries become more accessible</w:t>
      </w:r>
      <w:r w:rsidR="00A84499">
        <w:t xml:space="preserve">. </w:t>
      </w:r>
    </w:p>
    <w:p w14:paraId="1398260F" w14:textId="06AB8070" w:rsidR="00584A22" w:rsidRPr="00584A22" w:rsidRDefault="00584A22" w:rsidP="00584A22">
      <w:pPr>
        <w:pStyle w:val="BodyText"/>
      </w:pPr>
    </w:p>
    <w:p w14:paraId="2BD7CF04" w14:textId="27A9B5CF" w:rsidR="00890DB8" w:rsidRPr="00622F8B" w:rsidRDefault="00890DB8" w:rsidP="001B596B">
      <w:pPr>
        <w:pStyle w:val="Heading2"/>
        <w:rPr>
          <w:rFonts w:ascii="Times" w:hAnsi="Times"/>
        </w:rPr>
      </w:pPr>
      <w:r w:rsidRPr="00622F8B">
        <w:rPr>
          <w:rFonts w:ascii="Times" w:hAnsi="Times"/>
        </w:rPr>
        <w:t>Problem &amp; Opportunity Statement</w:t>
      </w:r>
      <w:bookmarkEnd w:id="3"/>
      <w:bookmarkEnd w:id="4"/>
    </w:p>
    <w:p w14:paraId="54C31AF2" w14:textId="6DF8931C" w:rsidR="00F23E32" w:rsidRPr="00622F8B" w:rsidRDefault="003938FC" w:rsidP="00F23E32">
      <w:pPr>
        <w:pStyle w:val="BodyText"/>
        <w:rPr>
          <w:rFonts w:ascii="Times" w:hAnsi="Times"/>
        </w:rPr>
      </w:pPr>
      <w:r w:rsidRPr="00622F8B">
        <w:rPr>
          <w:rFonts w:ascii="Times" w:hAnsi="Times"/>
        </w:rPr>
        <w:t>(MI5) currently lists espionage alongside terrorism and weapons of mass destruction as one of the primary threats against national security.</w:t>
      </w:r>
      <w:bookmarkStart w:id="16" w:name="_Ref486956536"/>
      <w:r w:rsidR="00DF53A6" w:rsidRPr="00622F8B">
        <w:rPr>
          <w:rStyle w:val="FootnoteReference"/>
          <w:rFonts w:ascii="Times" w:hAnsi="Times"/>
        </w:rPr>
        <w:footnoteReference w:id="1"/>
      </w:r>
      <w:bookmarkEnd w:id="16"/>
      <w:r w:rsidR="00617C29" w:rsidRPr="00622F8B">
        <w:rPr>
          <w:rFonts w:ascii="Times" w:hAnsi="Times"/>
        </w:rPr>
        <w:t xml:space="preserve"> The FBI </w:t>
      </w:r>
      <w:r w:rsidR="00373231" w:rsidRPr="00622F8B">
        <w:rPr>
          <w:rFonts w:ascii="Times" w:hAnsi="Times"/>
        </w:rPr>
        <w:t>estimates that espionage costs hundreds of billions of US dollars.</w:t>
      </w:r>
      <w:r w:rsidR="00373231" w:rsidRPr="00622F8B">
        <w:rPr>
          <w:rStyle w:val="FootnoteReference"/>
          <w:rFonts w:ascii="Times" w:hAnsi="Times"/>
        </w:rPr>
        <w:footnoteReference w:id="2"/>
      </w:r>
      <w:r w:rsidR="00E80F29">
        <w:rPr>
          <w:rFonts w:ascii="Times" w:hAnsi="Times"/>
        </w:rPr>
        <w:t xml:space="preserve"> </w:t>
      </w:r>
      <w:r w:rsidR="001B596B">
        <w:rPr>
          <w:rFonts w:ascii="Times" w:hAnsi="Times"/>
        </w:rPr>
        <w:t>Malware written with increasingly accessible machine learning packages to gather intelligence is bound to happen soon.</w:t>
      </w:r>
      <w:r w:rsidR="00F23E32">
        <w:rPr>
          <w:rFonts w:ascii="Times" w:hAnsi="Times"/>
        </w:rPr>
        <w:t xml:space="preserve"> </w:t>
      </w:r>
      <w:r w:rsidR="00F23E32" w:rsidRPr="00622F8B">
        <w:rPr>
          <w:rFonts w:ascii="Times" w:hAnsi="Times"/>
        </w:rPr>
        <w:t xml:space="preserve">The Gartner Quadrant lists </w:t>
      </w:r>
      <w:commentRangeStart w:id="17"/>
      <w:r w:rsidR="00F23E32" w:rsidRPr="00622F8B">
        <w:rPr>
          <w:rFonts w:ascii="Times" w:hAnsi="Times"/>
        </w:rPr>
        <w:t>AI</w:t>
      </w:r>
      <w:commentRangeEnd w:id="17"/>
      <w:r w:rsidR="005A705C">
        <w:rPr>
          <w:rStyle w:val="CommentReference"/>
        </w:rPr>
        <w:commentReference w:id="17"/>
      </w:r>
      <w:r w:rsidR="00F23E32">
        <w:rPr>
          <w:rFonts w:ascii="Times" w:hAnsi="Times"/>
        </w:rPr>
        <w:t xml:space="preserve"> and machine learning</w:t>
      </w:r>
      <w:r w:rsidR="00F23E32" w:rsidRPr="00622F8B">
        <w:rPr>
          <w:rFonts w:ascii="Times" w:hAnsi="Times"/>
        </w:rPr>
        <w:t xml:space="preserve"> in its top 10 trends of "threat or opportunity</w:t>
      </w:r>
      <w:r w:rsidR="00F23E32" w:rsidRPr="00622F8B">
        <w:rPr>
          <w:rFonts w:ascii="Times" w:hAnsi="Times"/>
          <w:vertAlign w:val="superscript"/>
        </w:rPr>
        <w:footnoteReference w:id="3"/>
      </w:r>
      <w:r w:rsidR="00F23E32" w:rsidRPr="00622F8B">
        <w:rPr>
          <w:rFonts w:ascii="Times" w:hAnsi="Times"/>
        </w:rPr>
        <w:t>"</w:t>
      </w:r>
      <w:r w:rsidR="00F23E32">
        <w:rPr>
          <w:rFonts w:ascii="Times" w:hAnsi="Times"/>
        </w:rPr>
        <w:t xml:space="preserve"> with</w:t>
      </w:r>
      <w:r w:rsidR="00F23E32" w:rsidRPr="00622F8B">
        <w:rPr>
          <w:rFonts w:ascii="Times" w:hAnsi="Times"/>
        </w:rPr>
        <w:t xml:space="preserve"> Google trending reports say</w:t>
      </w:r>
      <w:r w:rsidR="00F23E32">
        <w:rPr>
          <w:rFonts w:ascii="Times" w:hAnsi="Times"/>
        </w:rPr>
        <w:t>ing</w:t>
      </w:r>
      <w:r w:rsidR="00F23E32" w:rsidRPr="00622F8B">
        <w:rPr>
          <w:rFonts w:ascii="Times" w:hAnsi="Times"/>
        </w:rPr>
        <w:t xml:space="preserve"> the same</w:t>
      </w:r>
      <w:ins w:id="18" w:author="Author">
        <w:r w:rsidR="00B15047">
          <w:rPr>
            <w:rFonts w:ascii="Times" w:hAnsi="Times"/>
            <w:noProof/>
          </w:rPr>
          <w:t xml:space="preserve"> (Figure 1).</w:t>
        </w:r>
      </w:ins>
      <w:del w:id="19" w:author="Author">
        <w:r w:rsidR="00F23E32" w:rsidRPr="00622F8B" w:rsidDel="00B15047">
          <w:rPr>
            <w:rFonts w:ascii="Times" w:hAnsi="Times"/>
          </w:rPr>
          <w:delText>:</w:delText>
        </w:r>
        <w:r w:rsidR="00F23E32" w:rsidRPr="00F23E32" w:rsidDel="00B15047">
          <w:rPr>
            <w:rFonts w:ascii="Times" w:hAnsi="Times"/>
            <w:noProof/>
          </w:rPr>
          <w:delText xml:space="preserve"> </w:delText>
        </w:r>
      </w:del>
    </w:p>
    <w:p w14:paraId="3E2BB69F" w14:textId="77777777" w:rsidR="00FC3EF4" w:rsidRDefault="002F42E3" w:rsidP="00FC3EF4">
      <w:pPr>
        <w:pStyle w:val="BodyText"/>
        <w:keepNext/>
        <w:jc w:val="center"/>
      </w:pPr>
      <w:r>
        <w:rPr>
          <w:rFonts w:ascii="Times" w:hAnsi="Times"/>
          <w:noProof/>
        </w:rPr>
        <w:lastRenderedPageBreak/>
        <w:drawing>
          <wp:inline distT="0" distB="0" distL="0" distR="0" wp14:anchorId="41FB4968" wp14:editId="507A0E1D">
            <wp:extent cx="3639185" cy="2192655"/>
            <wp:effectExtent l="0" t="0" r="0" b="0"/>
            <wp:docPr id="12" name="Picture 12" descr="/Users/rambo/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ambo/Pictures/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9185" cy="2192655"/>
                    </a:xfrm>
                    <a:prstGeom prst="rect">
                      <a:avLst/>
                    </a:prstGeom>
                    <a:noFill/>
                    <a:ln>
                      <a:noFill/>
                    </a:ln>
                  </pic:spPr>
                </pic:pic>
              </a:graphicData>
            </a:graphic>
          </wp:inline>
        </w:drawing>
      </w:r>
    </w:p>
    <w:p w14:paraId="4EFC3C26" w14:textId="2AD99FFE" w:rsidR="003938FC" w:rsidRPr="00622F8B" w:rsidRDefault="00FC3EF4" w:rsidP="00FC3EF4">
      <w:pPr>
        <w:pStyle w:val="Caption"/>
        <w:jc w:val="center"/>
        <w:rPr>
          <w:rFonts w:ascii="Times" w:hAnsi="Times"/>
        </w:rPr>
      </w:pPr>
      <w:r>
        <w:t xml:space="preserve">Figure </w:t>
      </w:r>
      <w:fldSimple w:instr=" SEQ Figure \* ARABIC ">
        <w:r w:rsidR="00AA7292">
          <w:rPr>
            <w:noProof/>
          </w:rPr>
          <w:t>1</w:t>
        </w:r>
      </w:fldSimple>
      <w:r>
        <w:t>: Google Trend Report</w:t>
      </w:r>
    </w:p>
    <w:p w14:paraId="72800F73" w14:textId="77777777" w:rsidR="00F23E32" w:rsidRDefault="00F23E32" w:rsidP="00305583">
      <w:pPr>
        <w:pStyle w:val="BodyText"/>
        <w:rPr>
          <w:rFonts w:ascii="Times" w:hAnsi="Times"/>
        </w:rPr>
      </w:pPr>
    </w:p>
    <w:p w14:paraId="0193BA3A" w14:textId="3126F4C5" w:rsidR="00E80F29" w:rsidRDefault="00FC31EB" w:rsidP="00305583">
      <w:pPr>
        <w:pStyle w:val="BodyText"/>
        <w:rPr>
          <w:rFonts w:ascii="Times" w:hAnsi="Times"/>
        </w:rPr>
      </w:pPr>
      <w:r w:rsidRPr="00622F8B">
        <w:rPr>
          <w:rFonts w:ascii="Times" w:hAnsi="Times"/>
        </w:rPr>
        <w:t>Previous security research has analyzed multiple ways in which computer systems can unintentionally leak information</w:t>
      </w:r>
      <w:r w:rsidR="00033F4E" w:rsidRPr="00622F8B">
        <w:rPr>
          <w:rFonts w:ascii="Times" w:hAnsi="Times"/>
        </w:rPr>
        <w:t xml:space="preserve">. </w:t>
      </w:r>
      <w:r w:rsidR="007E7E7F">
        <w:rPr>
          <w:rFonts w:ascii="Times" w:hAnsi="Times"/>
        </w:rPr>
        <w:t>T</w:t>
      </w:r>
      <w:r w:rsidR="00CE1821" w:rsidRPr="00622F8B">
        <w:rPr>
          <w:rFonts w:ascii="Times" w:hAnsi="Times"/>
        </w:rPr>
        <w:t xml:space="preserve">he seminal </w:t>
      </w:r>
      <w:r w:rsidR="007E7E7F">
        <w:rPr>
          <w:rFonts w:ascii="Times" w:hAnsi="Times"/>
        </w:rPr>
        <w:t xml:space="preserve">acoustic emanations </w:t>
      </w:r>
      <w:r w:rsidR="00CE1821" w:rsidRPr="00622F8B">
        <w:rPr>
          <w:rFonts w:ascii="Times" w:hAnsi="Times"/>
        </w:rPr>
        <w:t xml:space="preserve">paper </w:t>
      </w:r>
      <w:r w:rsidR="007E7E7F">
        <w:rPr>
          <w:rFonts w:ascii="Times" w:hAnsi="Times"/>
        </w:rPr>
        <w:t>detailed</w:t>
      </w:r>
      <w:r w:rsidR="0049668D" w:rsidRPr="00622F8B">
        <w:rPr>
          <w:rFonts w:ascii="Times" w:hAnsi="Times"/>
        </w:rPr>
        <w:t xml:space="preserve"> </w:t>
      </w:r>
      <w:r w:rsidR="007E7E7F">
        <w:rPr>
          <w:rFonts w:ascii="Times" w:hAnsi="Times"/>
        </w:rPr>
        <w:t xml:space="preserve">recovering </w:t>
      </w:r>
      <w:r w:rsidR="00597079" w:rsidRPr="00622F8B">
        <w:rPr>
          <w:rFonts w:ascii="Times" w:hAnsi="Times"/>
        </w:rPr>
        <w:t xml:space="preserve">keyboard presses </w:t>
      </w:r>
      <w:r w:rsidR="007E7E7F">
        <w:rPr>
          <w:rFonts w:ascii="Times" w:hAnsi="Times"/>
        </w:rPr>
        <w:t xml:space="preserve">on </w:t>
      </w:r>
      <w:r w:rsidR="006949EE" w:rsidRPr="00622F8B">
        <w:rPr>
          <w:rFonts w:ascii="Times" w:hAnsi="Times"/>
        </w:rPr>
        <w:t xml:space="preserve">79% of keystrokes on </w:t>
      </w:r>
      <w:r w:rsidR="00E254A5" w:rsidRPr="00622F8B">
        <w:rPr>
          <w:rFonts w:ascii="Times" w:hAnsi="Times"/>
        </w:rPr>
        <w:t>300 test clicks in 2004</w:t>
      </w:r>
      <w:bookmarkStart w:id="20" w:name="_Ref480384157"/>
      <w:r w:rsidR="00E254A5" w:rsidRPr="00622F8B">
        <w:rPr>
          <w:rFonts w:ascii="Times" w:hAnsi="Times"/>
        </w:rPr>
        <w:t xml:space="preserve"> using machine learning.</w:t>
      </w:r>
      <w:bookmarkStart w:id="21" w:name="_Ref480385313"/>
      <w:r w:rsidR="00E254A5" w:rsidRPr="00622F8B">
        <w:rPr>
          <w:rStyle w:val="FootnoteReference"/>
          <w:rFonts w:ascii="Times" w:hAnsi="Times"/>
        </w:rPr>
        <w:footnoteReference w:id="4"/>
      </w:r>
      <w:bookmarkEnd w:id="20"/>
      <w:bookmarkEnd w:id="21"/>
      <w:r w:rsidR="00E254A5" w:rsidRPr="00622F8B">
        <w:rPr>
          <w:rFonts w:ascii="Times" w:hAnsi="Times"/>
        </w:rPr>
        <w:t xml:space="preserve"> Security researchers has since improved upon acoustic keyboard logging by using techniques like optimizing machine learning algorithms, using extra hardware, </w:t>
      </w:r>
      <w:r w:rsidR="00B405A5">
        <w:rPr>
          <w:rFonts w:ascii="Times" w:hAnsi="Times"/>
        </w:rPr>
        <w:t xml:space="preserve">and </w:t>
      </w:r>
      <w:r w:rsidR="006D7850">
        <w:rPr>
          <w:rFonts w:ascii="Times" w:hAnsi="Times"/>
        </w:rPr>
        <w:t xml:space="preserve">utilizing </w:t>
      </w:r>
      <w:r w:rsidR="00B405A5">
        <w:rPr>
          <w:rFonts w:ascii="Times" w:hAnsi="Times"/>
        </w:rPr>
        <w:t>probability schemes (dictionary attacks)</w:t>
      </w:r>
      <w:r w:rsidR="00E254A5" w:rsidRPr="00622F8B">
        <w:rPr>
          <w:rFonts w:ascii="Times" w:hAnsi="Times"/>
        </w:rPr>
        <w:t>.</w:t>
      </w:r>
      <w:r w:rsidR="009A1C8D" w:rsidRPr="00622F8B">
        <w:rPr>
          <w:rFonts w:ascii="Times" w:hAnsi="Times"/>
        </w:rPr>
        <w:t xml:space="preserve"> </w:t>
      </w:r>
    </w:p>
    <w:p w14:paraId="7A7DF5E4" w14:textId="2C68D639" w:rsidR="00F23E32" w:rsidRPr="00622F8B" w:rsidRDefault="00C93FC9" w:rsidP="00F23E32">
      <w:pPr>
        <w:pStyle w:val="BodyText"/>
        <w:rPr>
          <w:rFonts w:ascii="Times" w:hAnsi="Times"/>
        </w:rPr>
      </w:pPr>
      <w:r>
        <w:rPr>
          <w:rFonts w:ascii="Times" w:hAnsi="Times"/>
        </w:rPr>
        <w:t xml:space="preserve">There is a significant </w:t>
      </w:r>
      <w:r w:rsidR="00171EBE">
        <w:rPr>
          <w:rFonts w:ascii="Times" w:hAnsi="Times"/>
        </w:rPr>
        <w:t>opportunity to improve the attack surface from previous acoustic emanation research</w:t>
      </w:r>
      <w:r>
        <w:rPr>
          <w:rFonts w:ascii="Times" w:hAnsi="Times"/>
        </w:rPr>
        <w:t xml:space="preserve">. </w:t>
      </w:r>
      <w:r w:rsidR="00E80F29">
        <w:rPr>
          <w:rFonts w:ascii="Times" w:hAnsi="Times"/>
        </w:rPr>
        <w:t xml:space="preserve">Almost all previous research papers utilized commercial software environment Matlab to perform the attacks. </w:t>
      </w:r>
      <w:r w:rsidR="001033BC">
        <w:rPr>
          <w:rFonts w:ascii="Times" w:hAnsi="Times"/>
        </w:rPr>
        <w:t xml:space="preserve">There is a </w:t>
      </w:r>
      <w:r w:rsidR="00171EBE">
        <w:rPr>
          <w:rFonts w:ascii="Times" w:hAnsi="Times"/>
        </w:rPr>
        <w:t>chance</w:t>
      </w:r>
      <w:r w:rsidR="001033BC">
        <w:rPr>
          <w:rFonts w:ascii="Times" w:hAnsi="Times"/>
        </w:rPr>
        <w:t xml:space="preserve"> here to use the Python language for its portability among major operating systems.</w:t>
      </w:r>
      <w:r w:rsidR="00171EBE">
        <w:rPr>
          <w:rFonts w:ascii="Times" w:hAnsi="Times"/>
        </w:rPr>
        <w:t xml:space="preserve"> Portability can be the</w:t>
      </w:r>
      <w:r w:rsidR="001033BC">
        <w:rPr>
          <w:rFonts w:ascii="Times" w:hAnsi="Times"/>
        </w:rPr>
        <w:t xml:space="preserve"> difference between a proof of concept and a real implementation. </w:t>
      </w:r>
      <w:r>
        <w:rPr>
          <w:rFonts w:ascii="Times" w:hAnsi="Times"/>
        </w:rPr>
        <w:t>A</w:t>
      </w:r>
      <w:r w:rsidR="001033BC">
        <w:rPr>
          <w:rFonts w:ascii="Times" w:hAnsi="Times"/>
        </w:rPr>
        <w:t xml:space="preserve"> large portion of machine learning libraries are written primarily for Python.</w:t>
      </w:r>
      <w:r>
        <w:rPr>
          <w:rFonts w:ascii="Times" w:hAnsi="Times"/>
        </w:rPr>
        <w:t xml:space="preserve"> Additionally</w:t>
      </w:r>
      <w:r w:rsidR="00171EBE">
        <w:rPr>
          <w:rFonts w:ascii="Times" w:hAnsi="Times"/>
        </w:rPr>
        <w:t>, most</w:t>
      </w:r>
      <w:r>
        <w:rPr>
          <w:rFonts w:ascii="Times" w:hAnsi="Times"/>
        </w:rPr>
        <w:t xml:space="preserve"> research only identifies </w:t>
      </w:r>
      <w:r w:rsidR="00171EBE">
        <w:rPr>
          <w:rFonts w:ascii="Times" w:hAnsi="Times"/>
        </w:rPr>
        <w:t xml:space="preserve">the key space of </w:t>
      </w:r>
      <w:r>
        <w:rPr>
          <w:rFonts w:ascii="Times" w:hAnsi="Times"/>
        </w:rPr>
        <w:t>l</w:t>
      </w:r>
      <w:r w:rsidR="00693F54">
        <w:rPr>
          <w:rFonts w:ascii="Times" w:hAnsi="Times"/>
        </w:rPr>
        <w:t>owercase alphabetic characters which can be improved upon.</w:t>
      </w:r>
      <w:r w:rsidR="00EF513D">
        <w:rPr>
          <w:rFonts w:ascii="Times" w:hAnsi="Times"/>
        </w:rPr>
        <w:t xml:space="preserve"> </w:t>
      </w:r>
      <w:r w:rsidR="00EF513D" w:rsidRPr="00622F8B">
        <w:rPr>
          <w:rFonts w:ascii="Times" w:hAnsi="Times"/>
        </w:rPr>
        <w:t xml:space="preserve">Since Agrawal and Asonov’s paper in 2004, machine learning techniques, computer microphones, and processing power has increased substantially. </w:t>
      </w:r>
      <w:r w:rsidR="00EF513D">
        <w:rPr>
          <w:rFonts w:ascii="Times" w:hAnsi="Times"/>
        </w:rPr>
        <w:t>The objective of this paper is to explore what that means for side channel attacks using machine learning.</w:t>
      </w:r>
      <w:r w:rsidR="00F23E32">
        <w:rPr>
          <w:rFonts w:ascii="Times" w:hAnsi="Times"/>
        </w:rPr>
        <w:t xml:space="preserve"> </w:t>
      </w:r>
    </w:p>
    <w:p w14:paraId="0911511C" w14:textId="348F5A0A" w:rsidR="00E254A5" w:rsidRPr="00622F8B" w:rsidRDefault="00E254A5" w:rsidP="00305583">
      <w:pPr>
        <w:pStyle w:val="BodyText"/>
        <w:rPr>
          <w:rFonts w:ascii="Times" w:hAnsi="Times"/>
        </w:rPr>
      </w:pPr>
    </w:p>
    <w:p w14:paraId="38C249CD" w14:textId="1928B4CE" w:rsidR="00066FAA" w:rsidRPr="000B5C28" w:rsidRDefault="00B405A5" w:rsidP="00F23E32">
      <w:pPr>
        <w:pStyle w:val="BodyText"/>
        <w:rPr>
          <w:rFonts w:ascii="Times" w:hAnsi="Times"/>
        </w:rPr>
      </w:pPr>
      <w:r>
        <w:rPr>
          <w:rFonts w:ascii="Times" w:hAnsi="Times"/>
        </w:rPr>
        <w:t>A</w:t>
      </w:r>
      <w:r w:rsidR="00033F4E" w:rsidRPr="00622F8B">
        <w:rPr>
          <w:rFonts w:ascii="Times" w:hAnsi="Times"/>
        </w:rPr>
        <w:t xml:space="preserve"> side channel attack using sound </w:t>
      </w:r>
      <w:r w:rsidR="00F23E32">
        <w:rPr>
          <w:rFonts w:ascii="Times" w:hAnsi="Times"/>
        </w:rPr>
        <w:t>could</w:t>
      </w:r>
      <w:r w:rsidR="003C0B3B" w:rsidRPr="00622F8B">
        <w:rPr>
          <w:rFonts w:ascii="Times" w:hAnsi="Times"/>
        </w:rPr>
        <w:t xml:space="preserve"> offer </w:t>
      </w:r>
      <w:r w:rsidR="00F23E32">
        <w:rPr>
          <w:rFonts w:ascii="Times" w:hAnsi="Times"/>
        </w:rPr>
        <w:t xml:space="preserve">many </w:t>
      </w:r>
      <w:r w:rsidR="003C0B3B" w:rsidRPr="00622F8B">
        <w:rPr>
          <w:rFonts w:ascii="Times" w:hAnsi="Times"/>
        </w:rPr>
        <w:t>benefits over existing eavesdropping techniques</w:t>
      </w:r>
      <w:r w:rsidR="00585812" w:rsidRPr="00622F8B">
        <w:rPr>
          <w:rFonts w:ascii="Times" w:hAnsi="Times"/>
        </w:rPr>
        <w:t xml:space="preserve"> (</w:t>
      </w:r>
      <w:r w:rsidR="00D25350" w:rsidRPr="00622F8B">
        <w:rPr>
          <w:rFonts w:ascii="Times" w:hAnsi="Times"/>
        </w:rPr>
        <w:t>like electro</w:t>
      </w:r>
      <w:r w:rsidR="00FB7B4D" w:rsidRPr="00622F8B">
        <w:rPr>
          <w:rFonts w:ascii="Times" w:hAnsi="Times"/>
        </w:rPr>
        <w:t>magnetic emanations</w:t>
      </w:r>
      <w:r w:rsidR="00585812" w:rsidRPr="00622F8B">
        <w:rPr>
          <w:rFonts w:ascii="Times" w:hAnsi="Times"/>
        </w:rPr>
        <w:t xml:space="preserve"> and keylogging software)</w:t>
      </w:r>
      <w:r w:rsidR="00F23E32">
        <w:rPr>
          <w:rFonts w:ascii="Times" w:hAnsi="Times"/>
        </w:rPr>
        <w:t xml:space="preserve">. </w:t>
      </w:r>
      <w:r w:rsidR="00CE1821" w:rsidRPr="00622F8B">
        <w:rPr>
          <w:rFonts w:ascii="Times" w:hAnsi="Times"/>
        </w:rPr>
        <w:t xml:space="preserve">Admin </w:t>
      </w:r>
      <w:r w:rsidR="006D7850">
        <w:rPr>
          <w:rFonts w:ascii="Times" w:hAnsi="Times"/>
        </w:rPr>
        <w:t xml:space="preserve">or root privilege </w:t>
      </w:r>
      <w:r w:rsidR="00F23E32">
        <w:rPr>
          <w:rFonts w:ascii="Times" w:hAnsi="Times"/>
        </w:rPr>
        <w:t xml:space="preserve">is </w:t>
      </w:r>
      <w:r w:rsidR="006D7850">
        <w:rPr>
          <w:rFonts w:ascii="Times" w:hAnsi="Times"/>
        </w:rPr>
        <w:t>not required</w:t>
      </w:r>
      <w:r w:rsidR="001C4D38">
        <w:rPr>
          <w:rFonts w:ascii="Times" w:hAnsi="Times"/>
        </w:rPr>
        <w:t xml:space="preserve"> to get passwords.</w:t>
      </w:r>
      <w:r w:rsidR="00F23E32">
        <w:rPr>
          <w:rFonts w:ascii="Times" w:hAnsi="Times"/>
        </w:rPr>
        <w:t xml:space="preserve">  </w:t>
      </w:r>
      <w:r w:rsidR="003C0B3B" w:rsidRPr="00622F8B">
        <w:rPr>
          <w:rFonts w:ascii="Times" w:hAnsi="Times"/>
        </w:rPr>
        <w:t xml:space="preserve">Physical access </w:t>
      </w:r>
      <w:r w:rsidR="00F23E32">
        <w:rPr>
          <w:rFonts w:ascii="Times" w:hAnsi="Times"/>
        </w:rPr>
        <w:t xml:space="preserve">is </w:t>
      </w:r>
      <w:r w:rsidR="003C0B3B" w:rsidRPr="00622F8B">
        <w:rPr>
          <w:rFonts w:ascii="Times" w:hAnsi="Times"/>
        </w:rPr>
        <w:t>not required</w:t>
      </w:r>
      <w:r w:rsidR="00F23E32">
        <w:rPr>
          <w:rFonts w:ascii="Times" w:hAnsi="Times"/>
        </w:rPr>
        <w:t xml:space="preserve"> except maybe beyond initial deployment of attack. The c</w:t>
      </w:r>
      <w:r w:rsidR="00E80F29">
        <w:rPr>
          <w:rFonts w:ascii="Times" w:hAnsi="Times"/>
        </w:rPr>
        <w:t>ode can be “reused” for</w:t>
      </w:r>
      <w:r w:rsidR="00BB2B19">
        <w:rPr>
          <w:rFonts w:ascii="Times" w:hAnsi="Times"/>
        </w:rPr>
        <w:t xml:space="preserve"> other machine learning attacks </w:t>
      </w:r>
      <w:r w:rsidR="00F23E32">
        <w:rPr>
          <w:rFonts w:ascii="Times" w:hAnsi="Times"/>
        </w:rPr>
        <w:t xml:space="preserve">like </w:t>
      </w:r>
      <w:r w:rsidR="00BB2B19">
        <w:rPr>
          <w:rFonts w:ascii="Times" w:hAnsi="Times"/>
        </w:rPr>
        <w:t>emotion analysis and phishing attacks</w:t>
      </w:r>
    </w:p>
    <w:p w14:paraId="0461B927" w14:textId="41089611" w:rsidR="009D65D7" w:rsidRPr="000B5C28" w:rsidRDefault="00F23E32" w:rsidP="00F23E32">
      <w:pPr>
        <w:pStyle w:val="BodyText"/>
        <w:rPr>
          <w:rFonts w:ascii="Times" w:hAnsi="Times"/>
        </w:rPr>
      </w:pPr>
      <w:r>
        <w:rPr>
          <w:rFonts w:ascii="Times" w:hAnsi="Times"/>
        </w:rPr>
        <w:t xml:space="preserve">An audio emanation attack also comes with possible limitations that this paper will analyze in further detail. Noise, such as from </w:t>
      </w:r>
      <w:r w:rsidR="00584A22">
        <w:rPr>
          <w:rFonts w:ascii="Times" w:hAnsi="Times"/>
        </w:rPr>
        <w:t>music</w:t>
      </w:r>
      <w:r>
        <w:rPr>
          <w:rFonts w:ascii="Times" w:hAnsi="Times"/>
        </w:rPr>
        <w:t xml:space="preserve">, speech, other keyboards, etc, might make the attack ineffective. </w:t>
      </w:r>
      <w:commentRangeStart w:id="22"/>
      <w:r>
        <w:rPr>
          <w:rFonts w:ascii="Times" w:hAnsi="Times"/>
        </w:rPr>
        <w:t>Lacking computing power</w:t>
      </w:r>
      <w:commentRangeEnd w:id="22"/>
      <w:r w:rsidR="005A705C">
        <w:rPr>
          <w:rStyle w:val="CommentReference"/>
        </w:rPr>
        <w:commentReference w:id="22"/>
      </w:r>
      <w:r>
        <w:rPr>
          <w:rFonts w:ascii="Times" w:hAnsi="Times"/>
        </w:rPr>
        <w:t>,</w:t>
      </w:r>
      <w:r w:rsidR="00584A22">
        <w:rPr>
          <w:rFonts w:ascii="Times" w:hAnsi="Times"/>
        </w:rPr>
        <w:t xml:space="preserve"> time</w:t>
      </w:r>
      <w:r w:rsidR="00CC0781">
        <w:rPr>
          <w:rFonts w:ascii="Times" w:hAnsi="Times"/>
        </w:rPr>
        <w:t xml:space="preserve"> to compute</w:t>
      </w:r>
      <w:r>
        <w:rPr>
          <w:rFonts w:ascii="Times" w:hAnsi="Times"/>
        </w:rPr>
        <w:t>, or data will render machine learning techniques inaccurate.</w:t>
      </w:r>
    </w:p>
    <w:p w14:paraId="38E63C8F" w14:textId="77777777" w:rsidR="009D65D7" w:rsidRPr="00622F8B" w:rsidRDefault="009D65D7" w:rsidP="009D65D7">
      <w:pPr>
        <w:pStyle w:val="BodyText"/>
        <w:rPr>
          <w:rFonts w:ascii="Times" w:hAnsi="Times"/>
        </w:rPr>
      </w:pPr>
    </w:p>
    <w:p w14:paraId="73AE1356" w14:textId="0FFA9CAB" w:rsidR="009D65D7" w:rsidRPr="00622F8B" w:rsidRDefault="009D65D7" w:rsidP="009D65D7">
      <w:pPr>
        <w:pStyle w:val="BodyText"/>
        <w:jc w:val="center"/>
        <w:rPr>
          <w:rFonts w:ascii="Times" w:hAnsi="Times"/>
        </w:rPr>
      </w:pPr>
    </w:p>
    <w:p w14:paraId="3408B388" w14:textId="77777777" w:rsidR="009D65D7" w:rsidRPr="00622F8B" w:rsidRDefault="009D65D7" w:rsidP="000E65E1">
      <w:pPr>
        <w:pStyle w:val="BodyText"/>
        <w:rPr>
          <w:rFonts w:ascii="Times" w:hAnsi="Times"/>
        </w:rPr>
      </w:pPr>
    </w:p>
    <w:p w14:paraId="1DBEEF07" w14:textId="77777777" w:rsidR="00890DB8" w:rsidRDefault="00890DB8" w:rsidP="00205B87">
      <w:pPr>
        <w:pStyle w:val="Heading2"/>
        <w:rPr>
          <w:rFonts w:ascii="Times" w:hAnsi="Times"/>
        </w:rPr>
      </w:pPr>
      <w:bookmarkStart w:id="23" w:name="_Toc313703095"/>
      <w:bookmarkStart w:id="24" w:name="_Toc484523641"/>
      <w:r w:rsidRPr="00622F8B">
        <w:rPr>
          <w:rFonts w:ascii="Times" w:hAnsi="Times"/>
        </w:rPr>
        <w:t>Approach</w:t>
      </w:r>
      <w:bookmarkEnd w:id="23"/>
      <w:r w:rsidR="00F5383E" w:rsidRPr="00622F8B">
        <w:rPr>
          <w:rFonts w:ascii="Times" w:hAnsi="Times"/>
        </w:rPr>
        <w:t>/Methodology</w:t>
      </w:r>
      <w:bookmarkEnd w:id="24"/>
    </w:p>
    <w:p w14:paraId="4FBB3C60" w14:textId="707CE8B2" w:rsidR="00713306" w:rsidRPr="00713306" w:rsidRDefault="00713306" w:rsidP="00713306">
      <w:pPr>
        <w:pStyle w:val="BodyText"/>
      </w:pPr>
      <w:r>
        <w:t xml:space="preserve">This paper’s approach is geared towards </w:t>
      </w:r>
      <w:r w:rsidR="000B5C28">
        <w:t>implementation and implications:</w:t>
      </w:r>
    </w:p>
    <w:p w14:paraId="287D0019" w14:textId="2B1EBF81" w:rsidR="007213E2" w:rsidRDefault="0007071C" w:rsidP="00584A22">
      <w:pPr>
        <w:pStyle w:val="BodyText"/>
        <w:numPr>
          <w:ilvl w:val="0"/>
          <w:numId w:val="12"/>
        </w:numPr>
        <w:rPr>
          <w:rFonts w:ascii="Times" w:hAnsi="Times"/>
        </w:rPr>
      </w:pPr>
      <w:r w:rsidRPr="00622F8B">
        <w:rPr>
          <w:rFonts w:ascii="Times" w:hAnsi="Times"/>
        </w:rPr>
        <w:t>Leverage previous research to utilize keystroke logging using acoustic emanation</w:t>
      </w:r>
    </w:p>
    <w:p w14:paraId="2B44CAD5" w14:textId="178E2665" w:rsidR="0007071C" w:rsidRDefault="0007071C" w:rsidP="000B4047">
      <w:pPr>
        <w:pStyle w:val="BodyText"/>
        <w:numPr>
          <w:ilvl w:val="0"/>
          <w:numId w:val="12"/>
        </w:numPr>
        <w:rPr>
          <w:rFonts w:ascii="Times" w:hAnsi="Times"/>
        </w:rPr>
      </w:pPr>
      <w:r w:rsidRPr="000B4047">
        <w:rPr>
          <w:rFonts w:ascii="Times" w:hAnsi="Times"/>
        </w:rPr>
        <w:t xml:space="preserve">Analyze </w:t>
      </w:r>
      <w:r w:rsidR="00713306">
        <w:rPr>
          <w:rFonts w:ascii="Times" w:hAnsi="Times"/>
        </w:rPr>
        <w:t>improvements that can be made to previous research</w:t>
      </w:r>
    </w:p>
    <w:p w14:paraId="198C3B5C" w14:textId="527B971D" w:rsidR="003F3AF2" w:rsidRDefault="00713306" w:rsidP="00EA1E63">
      <w:pPr>
        <w:pStyle w:val="BodyText"/>
        <w:numPr>
          <w:ilvl w:val="0"/>
          <w:numId w:val="12"/>
        </w:numPr>
        <w:rPr>
          <w:rFonts w:ascii="Times" w:hAnsi="Times"/>
        </w:rPr>
      </w:pPr>
      <w:bookmarkStart w:id="25" w:name="_Toc313703096"/>
      <w:r>
        <w:rPr>
          <w:rFonts w:ascii="Times" w:hAnsi="Times"/>
        </w:rPr>
        <w:t>Implement and c</w:t>
      </w:r>
      <w:r w:rsidR="00EA1E63">
        <w:rPr>
          <w:rFonts w:ascii="Times" w:hAnsi="Times"/>
        </w:rPr>
        <w:t>onsider viability</w:t>
      </w:r>
      <w:r w:rsidR="00A6581F">
        <w:rPr>
          <w:rFonts w:ascii="Times" w:hAnsi="Times"/>
        </w:rPr>
        <w:t xml:space="preserve"> </w:t>
      </w:r>
      <w:r w:rsidR="003703F6">
        <w:rPr>
          <w:rFonts w:ascii="Times" w:hAnsi="Times"/>
        </w:rPr>
        <w:t>in conjunction with case studies and interviews</w:t>
      </w:r>
    </w:p>
    <w:p w14:paraId="2CD6EDFF" w14:textId="2861EC84" w:rsidR="00620C39" w:rsidRPr="00622F8B" w:rsidRDefault="00713306" w:rsidP="00EA1E63">
      <w:pPr>
        <w:pStyle w:val="BodyText"/>
        <w:numPr>
          <w:ilvl w:val="0"/>
          <w:numId w:val="12"/>
        </w:numPr>
        <w:rPr>
          <w:rFonts w:ascii="Times" w:hAnsi="Times"/>
        </w:rPr>
      </w:pPr>
      <w:r>
        <w:rPr>
          <w:rFonts w:ascii="Times" w:hAnsi="Times"/>
        </w:rPr>
        <w:t>Results and Defense</w:t>
      </w:r>
    </w:p>
    <w:p w14:paraId="5B6B7744" w14:textId="129FB29B" w:rsidR="00305583" w:rsidRPr="00622F8B" w:rsidRDefault="00890DB8" w:rsidP="00205B87">
      <w:pPr>
        <w:pStyle w:val="Heading2"/>
        <w:rPr>
          <w:rFonts w:ascii="Times" w:hAnsi="Times"/>
        </w:rPr>
      </w:pPr>
      <w:bookmarkStart w:id="26" w:name="_Toc484523642"/>
      <w:r w:rsidRPr="00622F8B">
        <w:rPr>
          <w:rFonts w:ascii="Times" w:hAnsi="Times"/>
        </w:rPr>
        <w:t>Results</w:t>
      </w:r>
      <w:bookmarkEnd w:id="25"/>
      <w:bookmarkEnd w:id="26"/>
    </w:p>
    <w:p w14:paraId="5397D54D" w14:textId="3EEA4B67" w:rsidR="00087677" w:rsidRPr="00087677" w:rsidRDefault="00F06D50" w:rsidP="00087677">
      <w:pPr>
        <w:pStyle w:val="BodyText"/>
        <w:rPr>
          <w:rFonts w:ascii="Times" w:hAnsi="Times"/>
        </w:rPr>
      </w:pPr>
      <w:bookmarkStart w:id="27" w:name="_Toc306693545"/>
      <w:r w:rsidRPr="00161CEB">
        <w:rPr>
          <w:rFonts w:ascii="Times" w:hAnsi="Times"/>
        </w:rPr>
        <w:t xml:space="preserve">Research </w:t>
      </w:r>
      <w:r w:rsidR="00161CEB">
        <w:rPr>
          <w:rFonts w:ascii="Times" w:hAnsi="Times"/>
        </w:rPr>
        <w:t>and</w:t>
      </w:r>
      <w:r w:rsidRPr="00161CEB">
        <w:rPr>
          <w:rFonts w:ascii="Times" w:hAnsi="Times"/>
        </w:rPr>
        <w:t xml:space="preserve"> </w:t>
      </w:r>
      <w:r w:rsidR="00161CEB">
        <w:rPr>
          <w:rFonts w:ascii="Times" w:hAnsi="Times"/>
        </w:rPr>
        <w:t>i</w:t>
      </w:r>
      <w:r w:rsidR="006D7850" w:rsidRPr="00161CEB">
        <w:rPr>
          <w:rFonts w:ascii="Times" w:hAnsi="Times"/>
        </w:rPr>
        <w:t xml:space="preserve">mplementation </w:t>
      </w:r>
      <w:r w:rsidR="00F67DB5">
        <w:rPr>
          <w:rFonts w:ascii="Times" w:hAnsi="Times"/>
        </w:rPr>
        <w:t>was partly successful</w:t>
      </w:r>
      <w:r w:rsidR="006D7850" w:rsidRPr="00161CEB">
        <w:rPr>
          <w:rFonts w:ascii="Times" w:hAnsi="Times"/>
        </w:rPr>
        <w:t xml:space="preserve">. </w:t>
      </w:r>
      <w:r w:rsidR="00087677">
        <w:rPr>
          <w:rFonts w:ascii="Times" w:hAnsi="Times"/>
        </w:rPr>
        <w:t>Past research results were recreated</w:t>
      </w:r>
      <w:r w:rsidR="00F67DB5">
        <w:rPr>
          <w:rFonts w:ascii="Times" w:hAnsi="Times"/>
        </w:rPr>
        <w:t xml:space="preserve">, and improved upon. Utilizing TensorFlow and Python, </w:t>
      </w:r>
      <w:r w:rsidR="00087677">
        <w:rPr>
          <w:rFonts w:ascii="Times" w:hAnsi="Times"/>
        </w:rPr>
        <w:t>si</w:t>
      </w:r>
      <w:r w:rsidR="00A236DF">
        <w:rPr>
          <w:rFonts w:ascii="Times" w:hAnsi="Times"/>
        </w:rPr>
        <w:t xml:space="preserve">gnificant </w:t>
      </w:r>
      <w:r w:rsidR="00F67DB5">
        <w:rPr>
          <w:rFonts w:ascii="Times" w:hAnsi="Times"/>
        </w:rPr>
        <w:t xml:space="preserve">enhancements were made over past research in </w:t>
      </w:r>
      <w:r w:rsidR="00A236DF">
        <w:rPr>
          <w:rFonts w:ascii="Times" w:hAnsi="Times"/>
        </w:rPr>
        <w:t>computing speeds</w:t>
      </w:r>
      <w:r w:rsidR="00F67DB5">
        <w:rPr>
          <w:rFonts w:ascii="Times" w:hAnsi="Times"/>
        </w:rPr>
        <w:t xml:space="preserve"> and portability, saving sometimes hours of computing time and hundreds of Megabytes worth of disk space</w:t>
      </w:r>
      <w:r w:rsidR="00A236DF">
        <w:rPr>
          <w:rFonts w:ascii="Times" w:hAnsi="Times"/>
        </w:rPr>
        <w:t xml:space="preserve">. </w:t>
      </w:r>
      <w:r w:rsidR="00F67DB5">
        <w:rPr>
          <w:rFonts w:ascii="Times" w:hAnsi="Times"/>
        </w:rPr>
        <w:t xml:space="preserve">However, the author does not think that acoustic emanations is ready as an alternative method to traditional keylogging. </w:t>
      </w:r>
      <w:r w:rsidR="00A236DF">
        <w:rPr>
          <w:rFonts w:ascii="Times" w:hAnsi="Times"/>
        </w:rPr>
        <w:t xml:space="preserve">While the keystroke accuracy hovered over 77%, the password accuracy </w:t>
      </w:r>
      <w:commentRangeStart w:id="28"/>
      <w:r w:rsidR="00A236DF">
        <w:rPr>
          <w:rFonts w:ascii="Times" w:hAnsi="Times"/>
        </w:rPr>
        <w:t>was far below</w:t>
      </w:r>
      <w:r w:rsidR="00F67DB5">
        <w:rPr>
          <w:rFonts w:ascii="Times" w:hAnsi="Times"/>
        </w:rPr>
        <w:t xml:space="preserve"> that</w:t>
      </w:r>
      <w:commentRangeEnd w:id="28"/>
      <w:r w:rsidR="00130D86">
        <w:rPr>
          <w:rStyle w:val="CommentReference"/>
        </w:rPr>
        <w:commentReference w:id="28"/>
      </w:r>
      <w:r w:rsidR="00A236DF">
        <w:rPr>
          <w:rFonts w:ascii="Times" w:hAnsi="Times"/>
        </w:rPr>
        <w:t xml:space="preserve">. </w:t>
      </w:r>
      <w:r w:rsidR="00087677">
        <w:rPr>
          <w:rFonts w:ascii="Times" w:hAnsi="Times"/>
        </w:rPr>
        <w:t>T</w:t>
      </w:r>
      <w:r w:rsidR="00087677" w:rsidRPr="00161CEB">
        <w:rPr>
          <w:rFonts w:ascii="Times" w:hAnsi="Times"/>
        </w:rPr>
        <w:t>he same code and calculations that are used to</w:t>
      </w:r>
      <w:ins w:id="29" w:author="Author">
        <w:r w:rsidR="00130D86">
          <w:rPr>
            <w:rFonts w:ascii="Times" w:hAnsi="Times"/>
          </w:rPr>
          <w:t xml:space="preserve"> log </w:t>
        </w:r>
      </w:ins>
      <w:del w:id="30" w:author="Author">
        <w:r w:rsidR="00087677" w:rsidRPr="00161CEB" w:rsidDel="00130D86">
          <w:rPr>
            <w:rFonts w:ascii="Times" w:hAnsi="Times"/>
          </w:rPr>
          <w:delText xml:space="preserve"> keylog </w:delText>
        </w:r>
      </w:del>
      <w:r w:rsidR="00087677" w:rsidRPr="00161CEB">
        <w:rPr>
          <w:rFonts w:ascii="Times" w:hAnsi="Times"/>
        </w:rPr>
        <w:t xml:space="preserve">a user’s </w:t>
      </w:r>
      <w:ins w:id="31" w:author="Author">
        <w:r w:rsidR="00130D86">
          <w:rPr>
            <w:rFonts w:ascii="Times" w:hAnsi="Times"/>
          </w:rPr>
          <w:t>key presses (</w:t>
        </w:r>
      </w:ins>
      <w:r w:rsidR="00087677" w:rsidRPr="00161CEB">
        <w:rPr>
          <w:rFonts w:ascii="Times" w:hAnsi="Times"/>
        </w:rPr>
        <w:t>typing</w:t>
      </w:r>
      <w:ins w:id="32" w:author="Author">
        <w:r w:rsidR="00130D86">
          <w:rPr>
            <w:rFonts w:ascii="Times" w:hAnsi="Times"/>
          </w:rPr>
          <w:t>)</w:t>
        </w:r>
      </w:ins>
      <w:r w:rsidR="00087677" w:rsidRPr="00161CEB">
        <w:rPr>
          <w:rFonts w:ascii="Times" w:hAnsi="Times"/>
        </w:rPr>
        <w:t xml:space="preserve"> can also be used for things like </w:t>
      </w:r>
      <w:commentRangeStart w:id="33"/>
      <w:r w:rsidR="00087677" w:rsidRPr="00161CEB">
        <w:rPr>
          <w:rFonts w:ascii="Times" w:hAnsi="Times"/>
        </w:rPr>
        <w:t>identification</w:t>
      </w:r>
      <w:commentRangeEnd w:id="33"/>
      <w:r w:rsidR="00130D86">
        <w:rPr>
          <w:rStyle w:val="CommentReference"/>
        </w:rPr>
        <w:commentReference w:id="33"/>
      </w:r>
      <w:r w:rsidR="00087677" w:rsidRPr="00161CEB">
        <w:rPr>
          <w:rFonts w:ascii="Times" w:hAnsi="Times"/>
        </w:rPr>
        <w:t>, sentiment, and text generation.</w:t>
      </w:r>
    </w:p>
    <w:p w14:paraId="09D2FD3F" w14:textId="3B8ECDD6" w:rsidR="00A6581F" w:rsidRPr="00EF513D" w:rsidRDefault="007F4A20" w:rsidP="000A379A">
      <w:pPr>
        <w:pStyle w:val="BodyText"/>
      </w:pPr>
      <w:r>
        <w:rPr>
          <w:rFonts w:ascii="Times" w:hAnsi="Times"/>
        </w:rPr>
        <w:t xml:space="preserve">There is </w:t>
      </w:r>
      <w:r w:rsidRPr="007F4A20">
        <w:rPr>
          <w:rFonts w:ascii="Times" w:hAnsi="Times"/>
        </w:rPr>
        <w:t xml:space="preserve">a dearth of products to protect </w:t>
      </w:r>
      <w:r w:rsidRPr="007F4A20">
        <w:rPr>
          <w:rFonts w:ascii="Times" w:hAnsi="Times"/>
          <w:iCs/>
        </w:rPr>
        <w:t>against</w:t>
      </w:r>
      <w:r w:rsidRPr="007F4A20">
        <w:rPr>
          <w:rFonts w:ascii="Times" w:hAnsi="Times"/>
        </w:rPr>
        <w:t xml:space="preserve"> </w:t>
      </w:r>
      <w:r w:rsidR="00087677">
        <w:rPr>
          <w:rFonts w:ascii="Times" w:hAnsi="Times"/>
        </w:rPr>
        <w:t>machine learning attacks</w:t>
      </w:r>
      <w:r w:rsidRPr="007F4A20">
        <w:rPr>
          <w:rFonts w:ascii="Times" w:hAnsi="Times"/>
        </w:rPr>
        <w:t xml:space="preserve">. </w:t>
      </w:r>
      <w:r w:rsidR="00EF513D">
        <w:t xml:space="preserve">Fortunately, the classic defense principles espoused by good security programs </w:t>
      </w:r>
      <w:commentRangeStart w:id="34"/>
      <w:r w:rsidR="00EF513D">
        <w:t xml:space="preserve">also apply against </w:t>
      </w:r>
      <w:r w:rsidR="00087677">
        <w:t xml:space="preserve">traditional </w:t>
      </w:r>
      <w:del w:id="35" w:author="Author">
        <w:r w:rsidR="00EF513D" w:rsidDel="00130D86">
          <w:delText xml:space="preserve">cyber </w:delText>
        </w:r>
        <w:r w:rsidR="00087677" w:rsidDel="00130D86">
          <w:delText>attacks</w:delText>
        </w:r>
      </w:del>
      <w:ins w:id="36" w:author="Author">
        <w:r w:rsidR="00130D86">
          <w:t>cyber-attacks</w:t>
        </w:r>
      </w:ins>
      <w:r w:rsidR="00087677">
        <w:t xml:space="preserve"> </w:t>
      </w:r>
      <w:r w:rsidR="00EF513D">
        <w:t>also applies to machine learning</w:t>
      </w:r>
      <w:commentRangeEnd w:id="34"/>
      <w:r w:rsidR="00130D86">
        <w:rPr>
          <w:rStyle w:val="CommentReference"/>
        </w:rPr>
        <w:commentReference w:id="34"/>
      </w:r>
      <w:r w:rsidR="00EF513D">
        <w:t xml:space="preserve">. Among those principles, the most effective </w:t>
      </w:r>
      <w:del w:id="37" w:author="Author">
        <w:r w:rsidR="00087677" w:rsidDel="00130D86">
          <w:delText>tools</w:delText>
        </w:r>
        <w:r w:rsidR="00EF513D" w:rsidDel="00130D86">
          <w:delText xml:space="preserve"> </w:delText>
        </w:r>
      </w:del>
      <w:ins w:id="38" w:author="Author">
        <w:r w:rsidR="00130D86">
          <w:t xml:space="preserve">methods </w:t>
        </w:r>
      </w:ins>
      <w:r w:rsidR="00EF513D">
        <w:t xml:space="preserve">against the implementation in this paper will be building multi-layer security from the ground up, and implementing red teaming strategies. </w:t>
      </w:r>
      <w:r w:rsidRPr="007F4A20">
        <w:rPr>
          <w:rFonts w:ascii="Times" w:hAnsi="Times"/>
        </w:rPr>
        <w:t xml:space="preserve">Providing a working attack </w:t>
      </w:r>
      <w:r w:rsidR="00087677">
        <w:rPr>
          <w:rFonts w:ascii="Times" w:hAnsi="Times"/>
        </w:rPr>
        <w:t>vector can reinforce this idea that helps get a more accurate picture of attack surface and helps to minimize the severity of attacks from lack of imagination. Cyber r</w:t>
      </w:r>
      <w:r w:rsidRPr="007F4A20">
        <w:rPr>
          <w:rFonts w:ascii="Times" w:hAnsi="Times"/>
        </w:rPr>
        <w:t>ed team</w:t>
      </w:r>
      <w:r w:rsidR="00087677">
        <w:rPr>
          <w:rFonts w:ascii="Times" w:hAnsi="Times"/>
        </w:rPr>
        <w:t>s</w:t>
      </w:r>
      <w:r w:rsidR="003103FD">
        <w:rPr>
          <w:rFonts w:ascii="Times" w:hAnsi="Times"/>
        </w:rPr>
        <w:t xml:space="preserve"> would do well to i</w:t>
      </w:r>
      <w:r w:rsidRPr="007F4A20">
        <w:rPr>
          <w:rFonts w:ascii="Times" w:hAnsi="Times"/>
        </w:rPr>
        <w:t>n</w:t>
      </w:r>
      <w:r w:rsidR="003103FD">
        <w:rPr>
          <w:rFonts w:ascii="Times" w:hAnsi="Times"/>
        </w:rPr>
        <w:t>clude an</w:t>
      </w:r>
      <w:r w:rsidR="00CD630F">
        <w:rPr>
          <w:rFonts w:ascii="Times" w:hAnsi="Times"/>
        </w:rPr>
        <w:t xml:space="preserve"> opposing</w:t>
      </w:r>
      <w:r w:rsidRPr="007F4A20">
        <w:rPr>
          <w:rFonts w:ascii="Times" w:hAnsi="Times"/>
        </w:rPr>
        <w:t xml:space="preserve"> </w:t>
      </w:r>
      <w:r w:rsidR="00087677">
        <w:rPr>
          <w:rFonts w:ascii="Times" w:hAnsi="Times"/>
        </w:rPr>
        <w:t>machine learning attacks</w:t>
      </w:r>
      <w:r w:rsidRPr="007F4A20">
        <w:rPr>
          <w:rFonts w:ascii="Times" w:hAnsi="Times"/>
        </w:rPr>
        <w:t xml:space="preserve"> to confirm </w:t>
      </w:r>
      <w:r w:rsidR="003103FD">
        <w:rPr>
          <w:rFonts w:ascii="Times" w:hAnsi="Times"/>
        </w:rPr>
        <w:t xml:space="preserve">or improve </w:t>
      </w:r>
      <w:r w:rsidRPr="007F4A20">
        <w:rPr>
          <w:rFonts w:ascii="Times" w:hAnsi="Times"/>
        </w:rPr>
        <w:t>resilience. </w:t>
      </w:r>
    </w:p>
    <w:p w14:paraId="20FF4E1D" w14:textId="77777777" w:rsidR="007F4A20" w:rsidRDefault="007F4A20" w:rsidP="000A379A">
      <w:pPr>
        <w:pStyle w:val="BodyText"/>
        <w:rPr>
          <w:rFonts w:ascii="Times" w:hAnsi="Times"/>
        </w:rPr>
      </w:pPr>
    </w:p>
    <w:p w14:paraId="1A7BD325" w14:textId="69946A4B" w:rsidR="000A379A" w:rsidRPr="006D7850" w:rsidRDefault="000A379A" w:rsidP="000A379A">
      <w:pPr>
        <w:pStyle w:val="BodyText"/>
        <w:rPr>
          <w:rFonts w:ascii="Times" w:hAnsi="Times"/>
        </w:rPr>
        <w:sectPr w:rsidR="000A379A" w:rsidRPr="006D7850" w:rsidSect="00FB59D1">
          <w:footerReference w:type="default" r:id="rId14"/>
          <w:headerReference w:type="first" r:id="rId15"/>
          <w:footerReference w:type="first" r:id="rId16"/>
          <w:endnotePr>
            <w:numFmt w:val="decimal"/>
          </w:endnotePr>
          <w:type w:val="continuous"/>
          <w:pgSz w:w="12240" w:h="15840"/>
          <w:pgMar w:top="1440" w:right="1440" w:bottom="1440" w:left="1440" w:header="720" w:footer="720" w:gutter="0"/>
          <w:pgNumType w:fmt="lowerRoman" w:start="1"/>
          <w:cols w:space="720"/>
          <w:docGrid w:linePitch="360"/>
        </w:sectPr>
      </w:pPr>
    </w:p>
    <w:p w14:paraId="5254F5E5" w14:textId="77777777" w:rsidR="00C57572" w:rsidRPr="00622F8B" w:rsidRDefault="00C57572" w:rsidP="00C57572">
      <w:pPr>
        <w:pStyle w:val="TOCHeading"/>
        <w:rPr>
          <w:rFonts w:ascii="Times" w:hAnsi="Times"/>
        </w:rPr>
      </w:pPr>
      <w:commentRangeStart w:id="39"/>
      <w:r w:rsidRPr="00622F8B">
        <w:rPr>
          <w:rFonts w:ascii="Times" w:hAnsi="Times"/>
        </w:rPr>
        <w:lastRenderedPageBreak/>
        <w:t>Table of Content</w:t>
      </w:r>
      <w:r w:rsidR="00BC3096" w:rsidRPr="00622F8B">
        <w:rPr>
          <w:rFonts w:ascii="Times" w:hAnsi="Times"/>
        </w:rPr>
        <w:t>s</w:t>
      </w:r>
      <w:commentRangeEnd w:id="39"/>
      <w:r w:rsidR="00130D86">
        <w:rPr>
          <w:rStyle w:val="CommentReference"/>
          <w:rFonts w:eastAsiaTheme="minorHAnsi" w:cstheme="minorBidi"/>
          <w:b w:val="0"/>
          <w:bCs w:val="0"/>
        </w:rPr>
        <w:commentReference w:id="39"/>
      </w:r>
    </w:p>
    <w:p w14:paraId="1A9250C4" w14:textId="6693ABE9" w:rsidR="002D5648" w:rsidRDefault="00890DB8" w:rsidP="00A96919">
      <w:pPr>
        <w:pStyle w:val="TOC1"/>
        <w:tabs>
          <w:tab w:val="right" w:leader="dot" w:pos="9350"/>
        </w:tabs>
        <w:rPr>
          <w:rFonts w:asciiTheme="minorHAnsi" w:eastAsiaTheme="minorEastAsia" w:hAnsiTheme="minorHAnsi"/>
          <w:noProof/>
          <w:szCs w:val="24"/>
        </w:rPr>
      </w:pPr>
      <w:r w:rsidRPr="00622F8B">
        <w:rPr>
          <w:rFonts w:ascii="Times" w:hAnsi="Times"/>
        </w:rPr>
        <w:fldChar w:fldCharType="begin"/>
      </w:r>
      <w:r w:rsidRPr="00622F8B">
        <w:rPr>
          <w:rFonts w:ascii="Times" w:hAnsi="Times"/>
        </w:rPr>
        <w:instrText xml:space="preserve"> TOC \o "1-3" \h \z \u </w:instrText>
      </w:r>
      <w:r w:rsidRPr="00622F8B">
        <w:rPr>
          <w:rFonts w:ascii="Times" w:hAnsi="Times"/>
        </w:rPr>
        <w:fldChar w:fldCharType="separate"/>
      </w:r>
      <w:hyperlink w:anchor="_Toc484523638" w:history="1">
        <w:r w:rsidR="002D5648" w:rsidRPr="008E0C39">
          <w:rPr>
            <w:rStyle w:val="Hyperlink"/>
            <w:rFonts w:ascii="Times" w:hAnsi="Times"/>
            <w:noProof/>
          </w:rPr>
          <w:t>Executive Summary</w:t>
        </w:r>
        <w:r w:rsidR="002D5648">
          <w:rPr>
            <w:noProof/>
            <w:webHidden/>
          </w:rPr>
          <w:tab/>
        </w:r>
        <w:r w:rsidR="002D5648">
          <w:rPr>
            <w:noProof/>
            <w:webHidden/>
          </w:rPr>
          <w:fldChar w:fldCharType="begin"/>
        </w:r>
        <w:r w:rsidR="002D5648">
          <w:rPr>
            <w:noProof/>
            <w:webHidden/>
          </w:rPr>
          <w:instrText xml:space="preserve"> PAGEREF _Toc484523638 \h </w:instrText>
        </w:r>
        <w:r w:rsidR="002D5648">
          <w:rPr>
            <w:noProof/>
            <w:webHidden/>
          </w:rPr>
        </w:r>
        <w:r w:rsidR="002D5648">
          <w:rPr>
            <w:noProof/>
            <w:webHidden/>
          </w:rPr>
          <w:fldChar w:fldCharType="separate"/>
        </w:r>
        <w:r w:rsidR="002D5648">
          <w:rPr>
            <w:noProof/>
            <w:webHidden/>
          </w:rPr>
          <w:t>i</w:t>
        </w:r>
        <w:r w:rsidR="002D5648">
          <w:rPr>
            <w:noProof/>
            <w:webHidden/>
          </w:rPr>
          <w:fldChar w:fldCharType="end"/>
        </w:r>
      </w:hyperlink>
      <w:r w:rsidR="00A96919">
        <w:rPr>
          <w:rFonts w:asciiTheme="minorHAnsi" w:eastAsiaTheme="minorEastAsia" w:hAnsiTheme="minorHAnsi"/>
          <w:noProof/>
          <w:szCs w:val="24"/>
        </w:rPr>
        <w:t xml:space="preserve"> </w:t>
      </w:r>
    </w:p>
    <w:p w14:paraId="7A312200" w14:textId="77777777" w:rsidR="002D5648" w:rsidRDefault="00632AB6">
      <w:pPr>
        <w:pStyle w:val="TOC2"/>
        <w:tabs>
          <w:tab w:val="right" w:leader="dot" w:pos="9350"/>
        </w:tabs>
        <w:rPr>
          <w:rFonts w:asciiTheme="minorHAnsi" w:eastAsiaTheme="minorEastAsia" w:hAnsiTheme="minorHAnsi"/>
          <w:noProof/>
          <w:szCs w:val="24"/>
        </w:rPr>
      </w:pPr>
      <w:hyperlink w:anchor="_Toc484523640" w:history="1">
        <w:r w:rsidR="002D5648" w:rsidRPr="008E0C39">
          <w:rPr>
            <w:rStyle w:val="Hyperlink"/>
            <w:rFonts w:ascii="Times" w:hAnsi="Times"/>
            <w:noProof/>
          </w:rPr>
          <w:t>Problem &amp; Opportunity Statement</w:t>
        </w:r>
        <w:r w:rsidR="002D5648">
          <w:rPr>
            <w:noProof/>
            <w:webHidden/>
          </w:rPr>
          <w:tab/>
        </w:r>
        <w:r w:rsidR="002D5648">
          <w:rPr>
            <w:noProof/>
            <w:webHidden/>
          </w:rPr>
          <w:fldChar w:fldCharType="begin"/>
        </w:r>
        <w:r w:rsidR="002D5648">
          <w:rPr>
            <w:noProof/>
            <w:webHidden/>
          </w:rPr>
          <w:instrText xml:space="preserve"> PAGEREF _Toc484523640 \h </w:instrText>
        </w:r>
        <w:r w:rsidR="002D5648">
          <w:rPr>
            <w:noProof/>
            <w:webHidden/>
          </w:rPr>
        </w:r>
        <w:r w:rsidR="002D5648">
          <w:rPr>
            <w:noProof/>
            <w:webHidden/>
          </w:rPr>
          <w:fldChar w:fldCharType="separate"/>
        </w:r>
        <w:r w:rsidR="002D5648">
          <w:rPr>
            <w:noProof/>
            <w:webHidden/>
          </w:rPr>
          <w:t>i</w:t>
        </w:r>
        <w:r w:rsidR="002D5648">
          <w:rPr>
            <w:noProof/>
            <w:webHidden/>
          </w:rPr>
          <w:fldChar w:fldCharType="end"/>
        </w:r>
      </w:hyperlink>
    </w:p>
    <w:p w14:paraId="49F2600C" w14:textId="77777777" w:rsidR="002D5648" w:rsidRDefault="00632AB6">
      <w:pPr>
        <w:pStyle w:val="TOC2"/>
        <w:tabs>
          <w:tab w:val="right" w:leader="dot" w:pos="9350"/>
        </w:tabs>
        <w:rPr>
          <w:rFonts w:asciiTheme="minorHAnsi" w:eastAsiaTheme="minorEastAsia" w:hAnsiTheme="minorHAnsi"/>
          <w:noProof/>
          <w:szCs w:val="24"/>
        </w:rPr>
      </w:pPr>
      <w:hyperlink w:anchor="_Toc484523641" w:history="1">
        <w:r w:rsidR="002D5648" w:rsidRPr="008E0C39">
          <w:rPr>
            <w:rStyle w:val="Hyperlink"/>
            <w:rFonts w:ascii="Times" w:hAnsi="Times"/>
            <w:noProof/>
          </w:rPr>
          <w:t>Approach/Methodology</w:t>
        </w:r>
        <w:r w:rsidR="002D5648">
          <w:rPr>
            <w:noProof/>
            <w:webHidden/>
          </w:rPr>
          <w:tab/>
        </w:r>
        <w:r w:rsidR="002D5648">
          <w:rPr>
            <w:noProof/>
            <w:webHidden/>
          </w:rPr>
          <w:fldChar w:fldCharType="begin"/>
        </w:r>
        <w:r w:rsidR="002D5648">
          <w:rPr>
            <w:noProof/>
            <w:webHidden/>
          </w:rPr>
          <w:instrText xml:space="preserve"> PAGEREF _Toc484523641 \h </w:instrText>
        </w:r>
        <w:r w:rsidR="002D5648">
          <w:rPr>
            <w:noProof/>
            <w:webHidden/>
          </w:rPr>
        </w:r>
        <w:r w:rsidR="002D5648">
          <w:rPr>
            <w:noProof/>
            <w:webHidden/>
          </w:rPr>
          <w:fldChar w:fldCharType="separate"/>
        </w:r>
        <w:r w:rsidR="002D5648">
          <w:rPr>
            <w:noProof/>
            <w:webHidden/>
          </w:rPr>
          <w:t>ii</w:t>
        </w:r>
        <w:r w:rsidR="002D5648">
          <w:rPr>
            <w:noProof/>
            <w:webHidden/>
          </w:rPr>
          <w:fldChar w:fldCharType="end"/>
        </w:r>
      </w:hyperlink>
    </w:p>
    <w:p w14:paraId="725B848C" w14:textId="77777777" w:rsidR="002D5648" w:rsidRDefault="00632AB6">
      <w:pPr>
        <w:pStyle w:val="TOC2"/>
        <w:tabs>
          <w:tab w:val="right" w:leader="dot" w:pos="9350"/>
        </w:tabs>
        <w:rPr>
          <w:rFonts w:asciiTheme="minorHAnsi" w:eastAsiaTheme="minorEastAsia" w:hAnsiTheme="minorHAnsi"/>
          <w:noProof/>
          <w:szCs w:val="24"/>
        </w:rPr>
      </w:pPr>
      <w:hyperlink w:anchor="_Toc484523642" w:history="1">
        <w:r w:rsidR="002D5648" w:rsidRPr="008E0C39">
          <w:rPr>
            <w:rStyle w:val="Hyperlink"/>
            <w:rFonts w:ascii="Times" w:hAnsi="Times"/>
            <w:noProof/>
          </w:rPr>
          <w:t>Results</w:t>
        </w:r>
        <w:r w:rsidR="002D5648">
          <w:rPr>
            <w:noProof/>
            <w:webHidden/>
          </w:rPr>
          <w:tab/>
        </w:r>
        <w:r w:rsidR="002D5648">
          <w:rPr>
            <w:noProof/>
            <w:webHidden/>
          </w:rPr>
          <w:fldChar w:fldCharType="begin"/>
        </w:r>
        <w:r w:rsidR="002D5648">
          <w:rPr>
            <w:noProof/>
            <w:webHidden/>
          </w:rPr>
          <w:instrText xml:space="preserve"> PAGEREF _Toc484523642 \h </w:instrText>
        </w:r>
        <w:r w:rsidR="002D5648">
          <w:rPr>
            <w:noProof/>
            <w:webHidden/>
          </w:rPr>
        </w:r>
        <w:r w:rsidR="002D5648">
          <w:rPr>
            <w:noProof/>
            <w:webHidden/>
          </w:rPr>
          <w:fldChar w:fldCharType="separate"/>
        </w:r>
        <w:r w:rsidR="002D5648">
          <w:rPr>
            <w:noProof/>
            <w:webHidden/>
          </w:rPr>
          <w:t>iii</w:t>
        </w:r>
        <w:r w:rsidR="002D5648">
          <w:rPr>
            <w:noProof/>
            <w:webHidden/>
          </w:rPr>
          <w:fldChar w:fldCharType="end"/>
        </w:r>
      </w:hyperlink>
    </w:p>
    <w:p w14:paraId="3BF8E70C" w14:textId="77777777" w:rsidR="002D5648" w:rsidRDefault="00632AB6">
      <w:pPr>
        <w:pStyle w:val="TOC1"/>
        <w:tabs>
          <w:tab w:val="right" w:leader="dot" w:pos="9350"/>
        </w:tabs>
        <w:rPr>
          <w:rFonts w:asciiTheme="minorHAnsi" w:eastAsiaTheme="minorEastAsia" w:hAnsiTheme="minorHAnsi"/>
          <w:noProof/>
          <w:szCs w:val="24"/>
        </w:rPr>
      </w:pPr>
      <w:hyperlink w:anchor="_Toc484523643" w:history="1">
        <w:r w:rsidR="002D5648" w:rsidRPr="008E0C39">
          <w:rPr>
            <w:rStyle w:val="Hyperlink"/>
            <w:rFonts w:ascii="Times" w:hAnsi="Times"/>
            <w:noProof/>
          </w:rPr>
          <w:t>Introduction</w:t>
        </w:r>
        <w:r w:rsidR="002D5648">
          <w:rPr>
            <w:noProof/>
            <w:webHidden/>
          </w:rPr>
          <w:tab/>
        </w:r>
        <w:r w:rsidR="002D5648">
          <w:rPr>
            <w:noProof/>
            <w:webHidden/>
          </w:rPr>
          <w:fldChar w:fldCharType="begin"/>
        </w:r>
        <w:r w:rsidR="002D5648">
          <w:rPr>
            <w:noProof/>
            <w:webHidden/>
          </w:rPr>
          <w:instrText xml:space="preserve"> PAGEREF _Toc484523643 \h </w:instrText>
        </w:r>
        <w:r w:rsidR="002D5648">
          <w:rPr>
            <w:noProof/>
            <w:webHidden/>
          </w:rPr>
        </w:r>
        <w:r w:rsidR="002D5648">
          <w:rPr>
            <w:noProof/>
            <w:webHidden/>
          </w:rPr>
          <w:fldChar w:fldCharType="separate"/>
        </w:r>
        <w:r w:rsidR="002D5648">
          <w:rPr>
            <w:noProof/>
            <w:webHidden/>
          </w:rPr>
          <w:t>1</w:t>
        </w:r>
        <w:r w:rsidR="002D5648">
          <w:rPr>
            <w:noProof/>
            <w:webHidden/>
          </w:rPr>
          <w:fldChar w:fldCharType="end"/>
        </w:r>
      </w:hyperlink>
    </w:p>
    <w:p w14:paraId="56C47852" w14:textId="77777777" w:rsidR="002D5648" w:rsidRDefault="00632AB6">
      <w:pPr>
        <w:pStyle w:val="TOC1"/>
        <w:tabs>
          <w:tab w:val="right" w:leader="dot" w:pos="9350"/>
        </w:tabs>
        <w:rPr>
          <w:rFonts w:asciiTheme="minorHAnsi" w:eastAsiaTheme="minorEastAsia" w:hAnsiTheme="minorHAnsi"/>
          <w:noProof/>
          <w:szCs w:val="24"/>
        </w:rPr>
      </w:pPr>
      <w:hyperlink w:anchor="_Toc484523644" w:history="1">
        <w:r w:rsidR="002D5648" w:rsidRPr="008E0C39">
          <w:rPr>
            <w:rStyle w:val="Hyperlink"/>
            <w:rFonts w:ascii="Times" w:hAnsi="Times"/>
            <w:noProof/>
          </w:rPr>
          <w:t>Detailed statement of the opportunity/problem</w:t>
        </w:r>
        <w:r w:rsidR="002D5648">
          <w:rPr>
            <w:noProof/>
            <w:webHidden/>
          </w:rPr>
          <w:tab/>
        </w:r>
        <w:r w:rsidR="002D5648">
          <w:rPr>
            <w:noProof/>
            <w:webHidden/>
          </w:rPr>
          <w:fldChar w:fldCharType="begin"/>
        </w:r>
        <w:r w:rsidR="002D5648">
          <w:rPr>
            <w:noProof/>
            <w:webHidden/>
          </w:rPr>
          <w:instrText xml:space="preserve"> PAGEREF _Toc484523644 \h </w:instrText>
        </w:r>
        <w:r w:rsidR="002D5648">
          <w:rPr>
            <w:noProof/>
            <w:webHidden/>
          </w:rPr>
        </w:r>
        <w:r w:rsidR="002D5648">
          <w:rPr>
            <w:noProof/>
            <w:webHidden/>
          </w:rPr>
          <w:fldChar w:fldCharType="separate"/>
        </w:r>
        <w:r w:rsidR="002D5648">
          <w:rPr>
            <w:noProof/>
            <w:webHidden/>
          </w:rPr>
          <w:t>1</w:t>
        </w:r>
        <w:r w:rsidR="002D5648">
          <w:rPr>
            <w:noProof/>
            <w:webHidden/>
          </w:rPr>
          <w:fldChar w:fldCharType="end"/>
        </w:r>
      </w:hyperlink>
    </w:p>
    <w:p w14:paraId="4A48CE23" w14:textId="77777777" w:rsidR="002D5648" w:rsidRDefault="00632AB6">
      <w:pPr>
        <w:pStyle w:val="TOC1"/>
        <w:tabs>
          <w:tab w:val="right" w:leader="dot" w:pos="9350"/>
        </w:tabs>
        <w:rPr>
          <w:rFonts w:asciiTheme="minorHAnsi" w:eastAsiaTheme="minorEastAsia" w:hAnsiTheme="minorHAnsi"/>
          <w:noProof/>
          <w:szCs w:val="24"/>
        </w:rPr>
      </w:pPr>
      <w:hyperlink w:anchor="_Toc484523645" w:history="1">
        <w:r w:rsidR="002D5648" w:rsidRPr="008E0C39">
          <w:rPr>
            <w:rStyle w:val="Hyperlink"/>
            <w:rFonts w:ascii="Times" w:hAnsi="Times"/>
            <w:noProof/>
          </w:rPr>
          <w:t>Literature search methods.</w:t>
        </w:r>
        <w:r w:rsidR="002D5648">
          <w:rPr>
            <w:noProof/>
            <w:webHidden/>
          </w:rPr>
          <w:tab/>
        </w:r>
        <w:r w:rsidR="002D5648">
          <w:rPr>
            <w:noProof/>
            <w:webHidden/>
          </w:rPr>
          <w:fldChar w:fldCharType="begin"/>
        </w:r>
        <w:r w:rsidR="002D5648">
          <w:rPr>
            <w:noProof/>
            <w:webHidden/>
          </w:rPr>
          <w:instrText xml:space="preserve"> PAGEREF _Toc484523645 \h </w:instrText>
        </w:r>
        <w:r w:rsidR="002D5648">
          <w:rPr>
            <w:noProof/>
            <w:webHidden/>
          </w:rPr>
        </w:r>
        <w:r w:rsidR="002D5648">
          <w:rPr>
            <w:noProof/>
            <w:webHidden/>
          </w:rPr>
          <w:fldChar w:fldCharType="separate"/>
        </w:r>
        <w:r w:rsidR="002D5648">
          <w:rPr>
            <w:noProof/>
            <w:webHidden/>
          </w:rPr>
          <w:t>1</w:t>
        </w:r>
        <w:r w:rsidR="002D5648">
          <w:rPr>
            <w:noProof/>
            <w:webHidden/>
          </w:rPr>
          <w:fldChar w:fldCharType="end"/>
        </w:r>
      </w:hyperlink>
    </w:p>
    <w:p w14:paraId="6618E137" w14:textId="77777777" w:rsidR="002D5648" w:rsidRDefault="00632AB6">
      <w:pPr>
        <w:pStyle w:val="TOC1"/>
        <w:tabs>
          <w:tab w:val="right" w:leader="dot" w:pos="9350"/>
        </w:tabs>
        <w:rPr>
          <w:rFonts w:asciiTheme="minorHAnsi" w:eastAsiaTheme="minorEastAsia" w:hAnsiTheme="minorHAnsi"/>
          <w:noProof/>
          <w:szCs w:val="24"/>
        </w:rPr>
      </w:pPr>
      <w:hyperlink w:anchor="_Toc484523646" w:history="1">
        <w:r w:rsidR="002D5648" w:rsidRPr="008E0C39">
          <w:rPr>
            <w:rStyle w:val="Hyperlink"/>
            <w:rFonts w:ascii="Times" w:hAnsi="Times"/>
            <w:noProof/>
          </w:rPr>
          <w:t>Presentation of information/evidence collected, including summary of data from literature</w:t>
        </w:r>
        <w:r w:rsidR="002D5648">
          <w:rPr>
            <w:noProof/>
            <w:webHidden/>
          </w:rPr>
          <w:tab/>
        </w:r>
        <w:r w:rsidR="002D5648">
          <w:rPr>
            <w:noProof/>
            <w:webHidden/>
          </w:rPr>
          <w:fldChar w:fldCharType="begin"/>
        </w:r>
        <w:r w:rsidR="002D5648">
          <w:rPr>
            <w:noProof/>
            <w:webHidden/>
          </w:rPr>
          <w:instrText xml:space="preserve"> PAGEREF _Toc484523646 \h </w:instrText>
        </w:r>
        <w:r w:rsidR="002D5648">
          <w:rPr>
            <w:noProof/>
            <w:webHidden/>
          </w:rPr>
        </w:r>
        <w:r w:rsidR="002D5648">
          <w:rPr>
            <w:noProof/>
            <w:webHidden/>
          </w:rPr>
          <w:fldChar w:fldCharType="separate"/>
        </w:r>
        <w:r w:rsidR="002D5648">
          <w:rPr>
            <w:noProof/>
            <w:webHidden/>
          </w:rPr>
          <w:t>1</w:t>
        </w:r>
        <w:r w:rsidR="002D5648">
          <w:rPr>
            <w:noProof/>
            <w:webHidden/>
          </w:rPr>
          <w:fldChar w:fldCharType="end"/>
        </w:r>
      </w:hyperlink>
    </w:p>
    <w:p w14:paraId="6384E647" w14:textId="77777777" w:rsidR="002D5648" w:rsidRDefault="00632AB6">
      <w:pPr>
        <w:pStyle w:val="TOC1"/>
        <w:tabs>
          <w:tab w:val="right" w:leader="dot" w:pos="9350"/>
        </w:tabs>
        <w:rPr>
          <w:rFonts w:asciiTheme="minorHAnsi" w:eastAsiaTheme="minorEastAsia" w:hAnsiTheme="minorHAnsi"/>
          <w:noProof/>
          <w:szCs w:val="24"/>
        </w:rPr>
      </w:pPr>
      <w:hyperlink w:anchor="_Toc484523647" w:history="1">
        <w:r w:rsidR="002D5648" w:rsidRPr="008E0C39">
          <w:rPr>
            <w:rStyle w:val="Hyperlink"/>
            <w:rFonts w:ascii="Times" w:hAnsi="Times"/>
            <w:noProof/>
          </w:rPr>
          <w:t>Overview of analysis methods</w:t>
        </w:r>
        <w:r w:rsidR="002D5648">
          <w:rPr>
            <w:noProof/>
            <w:webHidden/>
          </w:rPr>
          <w:tab/>
        </w:r>
        <w:r w:rsidR="002D5648">
          <w:rPr>
            <w:noProof/>
            <w:webHidden/>
          </w:rPr>
          <w:fldChar w:fldCharType="begin"/>
        </w:r>
        <w:r w:rsidR="002D5648">
          <w:rPr>
            <w:noProof/>
            <w:webHidden/>
          </w:rPr>
          <w:instrText xml:space="preserve"> PAGEREF _Toc484523647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7C830FD3" w14:textId="77777777" w:rsidR="002D5648" w:rsidRDefault="00632AB6">
      <w:pPr>
        <w:pStyle w:val="TOC1"/>
        <w:tabs>
          <w:tab w:val="right" w:leader="dot" w:pos="9350"/>
        </w:tabs>
        <w:rPr>
          <w:rFonts w:asciiTheme="minorHAnsi" w:eastAsiaTheme="minorEastAsia" w:hAnsiTheme="minorHAnsi"/>
          <w:noProof/>
          <w:szCs w:val="24"/>
        </w:rPr>
      </w:pPr>
      <w:hyperlink w:anchor="_Toc484523648" w:history="1">
        <w:r w:rsidR="002D5648" w:rsidRPr="008E0C39">
          <w:rPr>
            <w:rStyle w:val="Hyperlink"/>
            <w:rFonts w:ascii="Times" w:hAnsi="Times"/>
            <w:noProof/>
          </w:rPr>
          <w:t>Results and conclusions from the research and analysis, including the body of the analysis</w:t>
        </w:r>
        <w:r w:rsidR="002D5648">
          <w:rPr>
            <w:noProof/>
            <w:webHidden/>
          </w:rPr>
          <w:tab/>
        </w:r>
        <w:r w:rsidR="002D5648">
          <w:rPr>
            <w:noProof/>
            <w:webHidden/>
          </w:rPr>
          <w:fldChar w:fldCharType="begin"/>
        </w:r>
        <w:r w:rsidR="002D5648">
          <w:rPr>
            <w:noProof/>
            <w:webHidden/>
          </w:rPr>
          <w:instrText xml:space="preserve"> PAGEREF _Toc484523648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4B031048" w14:textId="77777777" w:rsidR="002D5648" w:rsidRDefault="00632AB6">
      <w:pPr>
        <w:pStyle w:val="TOC1"/>
        <w:tabs>
          <w:tab w:val="right" w:leader="dot" w:pos="9350"/>
        </w:tabs>
        <w:rPr>
          <w:rFonts w:asciiTheme="minorHAnsi" w:eastAsiaTheme="minorEastAsia" w:hAnsiTheme="minorHAnsi"/>
          <w:noProof/>
          <w:szCs w:val="24"/>
        </w:rPr>
      </w:pPr>
      <w:hyperlink w:anchor="_Toc484523649" w:history="1">
        <w:r w:rsidR="002D5648" w:rsidRPr="008E0C39">
          <w:rPr>
            <w:rStyle w:val="Hyperlink"/>
            <w:rFonts w:ascii="Times" w:hAnsi="Times"/>
            <w:noProof/>
          </w:rPr>
          <w:t>Recommendations for a solution to the problem</w:t>
        </w:r>
        <w:r w:rsidR="002D5648">
          <w:rPr>
            <w:noProof/>
            <w:webHidden/>
          </w:rPr>
          <w:tab/>
        </w:r>
        <w:r w:rsidR="002D5648">
          <w:rPr>
            <w:noProof/>
            <w:webHidden/>
          </w:rPr>
          <w:fldChar w:fldCharType="begin"/>
        </w:r>
        <w:r w:rsidR="002D5648">
          <w:rPr>
            <w:noProof/>
            <w:webHidden/>
          </w:rPr>
          <w:instrText xml:space="preserve"> PAGEREF _Toc484523649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4F947318" w14:textId="77777777" w:rsidR="002D5648" w:rsidRDefault="00632AB6">
      <w:pPr>
        <w:pStyle w:val="TOC1"/>
        <w:tabs>
          <w:tab w:val="right" w:leader="dot" w:pos="9350"/>
        </w:tabs>
        <w:rPr>
          <w:rFonts w:asciiTheme="minorHAnsi" w:eastAsiaTheme="minorEastAsia" w:hAnsiTheme="minorHAnsi"/>
          <w:noProof/>
          <w:szCs w:val="24"/>
        </w:rPr>
      </w:pPr>
      <w:hyperlink w:anchor="_Toc484523650" w:history="1">
        <w:r w:rsidR="002D5648" w:rsidRPr="008E0C39">
          <w:rPr>
            <w:rStyle w:val="Hyperlink"/>
            <w:rFonts w:ascii="Times" w:hAnsi="Times"/>
            <w:noProof/>
          </w:rPr>
          <w:t>Implications for practice (generalizable)</w:t>
        </w:r>
        <w:r w:rsidR="002D5648">
          <w:rPr>
            <w:noProof/>
            <w:webHidden/>
          </w:rPr>
          <w:tab/>
        </w:r>
        <w:r w:rsidR="002D5648">
          <w:rPr>
            <w:noProof/>
            <w:webHidden/>
          </w:rPr>
          <w:fldChar w:fldCharType="begin"/>
        </w:r>
        <w:r w:rsidR="002D5648">
          <w:rPr>
            <w:noProof/>
            <w:webHidden/>
          </w:rPr>
          <w:instrText xml:space="preserve"> PAGEREF _Toc484523650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0D1050DD" w14:textId="77777777" w:rsidR="002D5648" w:rsidRDefault="00632AB6">
      <w:pPr>
        <w:pStyle w:val="TOC1"/>
        <w:tabs>
          <w:tab w:val="right" w:leader="dot" w:pos="9350"/>
        </w:tabs>
        <w:rPr>
          <w:rFonts w:asciiTheme="minorHAnsi" w:eastAsiaTheme="minorEastAsia" w:hAnsiTheme="minorHAnsi"/>
          <w:noProof/>
          <w:szCs w:val="24"/>
        </w:rPr>
      </w:pPr>
      <w:hyperlink w:anchor="_Toc484523651" w:history="1">
        <w:r w:rsidR="002D5648" w:rsidRPr="008E0C39">
          <w:rPr>
            <w:rStyle w:val="Hyperlink"/>
            <w:rFonts w:ascii="Times" w:hAnsi="Times"/>
            <w:noProof/>
          </w:rPr>
          <w:t>Implications for MSST theory</w:t>
        </w:r>
        <w:r w:rsidR="002D5648">
          <w:rPr>
            <w:noProof/>
            <w:webHidden/>
          </w:rPr>
          <w:tab/>
        </w:r>
        <w:r w:rsidR="002D5648">
          <w:rPr>
            <w:noProof/>
            <w:webHidden/>
          </w:rPr>
          <w:fldChar w:fldCharType="begin"/>
        </w:r>
        <w:r w:rsidR="002D5648">
          <w:rPr>
            <w:noProof/>
            <w:webHidden/>
          </w:rPr>
          <w:instrText xml:space="preserve"> PAGEREF _Toc484523651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45FAEC67" w14:textId="77777777" w:rsidR="002D5648" w:rsidRDefault="00632AB6">
      <w:pPr>
        <w:pStyle w:val="TOC1"/>
        <w:tabs>
          <w:tab w:val="right" w:leader="dot" w:pos="9350"/>
        </w:tabs>
        <w:rPr>
          <w:rFonts w:asciiTheme="minorHAnsi" w:eastAsiaTheme="minorEastAsia" w:hAnsiTheme="minorHAnsi"/>
          <w:noProof/>
          <w:szCs w:val="24"/>
        </w:rPr>
      </w:pPr>
      <w:hyperlink w:anchor="_Toc484523652" w:history="1">
        <w:r w:rsidR="002D5648" w:rsidRPr="008E0C39">
          <w:rPr>
            <w:rStyle w:val="Hyperlink"/>
            <w:rFonts w:ascii="Times" w:hAnsi="Times"/>
            <w:noProof/>
          </w:rPr>
          <w:t>Delta MSST</w:t>
        </w:r>
        <w:r w:rsidR="002D5648">
          <w:rPr>
            <w:noProof/>
            <w:webHidden/>
          </w:rPr>
          <w:tab/>
        </w:r>
        <w:r w:rsidR="002D5648">
          <w:rPr>
            <w:noProof/>
            <w:webHidden/>
          </w:rPr>
          <w:fldChar w:fldCharType="begin"/>
        </w:r>
        <w:r w:rsidR="002D5648">
          <w:rPr>
            <w:noProof/>
            <w:webHidden/>
          </w:rPr>
          <w:instrText xml:space="preserve"> PAGEREF _Toc484523652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464BF526" w14:textId="77777777" w:rsidR="002D5648" w:rsidRDefault="00632AB6">
      <w:pPr>
        <w:pStyle w:val="TOC1"/>
        <w:tabs>
          <w:tab w:val="right" w:leader="dot" w:pos="9350"/>
        </w:tabs>
        <w:rPr>
          <w:rFonts w:asciiTheme="minorHAnsi" w:eastAsiaTheme="minorEastAsia" w:hAnsiTheme="minorHAnsi"/>
          <w:noProof/>
          <w:szCs w:val="24"/>
        </w:rPr>
      </w:pPr>
      <w:hyperlink w:anchor="_Toc484523653" w:history="1">
        <w:r w:rsidR="002D5648" w:rsidRPr="008E0C39">
          <w:rPr>
            <w:rStyle w:val="Hyperlink"/>
            <w:rFonts w:ascii="Times" w:hAnsi="Times"/>
            <w:noProof/>
          </w:rPr>
          <w:t>Bibliography</w:t>
        </w:r>
        <w:r w:rsidR="002D5648">
          <w:rPr>
            <w:noProof/>
            <w:webHidden/>
          </w:rPr>
          <w:tab/>
        </w:r>
        <w:r w:rsidR="002D5648">
          <w:rPr>
            <w:noProof/>
            <w:webHidden/>
          </w:rPr>
          <w:fldChar w:fldCharType="begin"/>
        </w:r>
        <w:r w:rsidR="002D5648">
          <w:rPr>
            <w:noProof/>
            <w:webHidden/>
          </w:rPr>
          <w:instrText xml:space="preserve"> PAGEREF _Toc484523653 \h </w:instrText>
        </w:r>
        <w:r w:rsidR="002D5648">
          <w:rPr>
            <w:noProof/>
            <w:webHidden/>
          </w:rPr>
        </w:r>
        <w:r w:rsidR="002D5648">
          <w:rPr>
            <w:noProof/>
            <w:webHidden/>
          </w:rPr>
          <w:fldChar w:fldCharType="separate"/>
        </w:r>
        <w:r w:rsidR="002D5648">
          <w:rPr>
            <w:noProof/>
            <w:webHidden/>
          </w:rPr>
          <w:t>4</w:t>
        </w:r>
        <w:r w:rsidR="002D5648">
          <w:rPr>
            <w:noProof/>
            <w:webHidden/>
          </w:rPr>
          <w:fldChar w:fldCharType="end"/>
        </w:r>
      </w:hyperlink>
    </w:p>
    <w:p w14:paraId="6B088273" w14:textId="77777777" w:rsidR="002D5648" w:rsidRDefault="00632AB6">
      <w:pPr>
        <w:pStyle w:val="TOC1"/>
        <w:tabs>
          <w:tab w:val="right" w:leader="dot" w:pos="9350"/>
        </w:tabs>
        <w:rPr>
          <w:rFonts w:asciiTheme="minorHAnsi" w:eastAsiaTheme="minorEastAsia" w:hAnsiTheme="minorHAnsi"/>
          <w:noProof/>
          <w:szCs w:val="24"/>
        </w:rPr>
      </w:pPr>
      <w:hyperlink w:anchor="_Toc484523654" w:history="1">
        <w:r w:rsidR="002D5648" w:rsidRPr="008E0C39">
          <w:rPr>
            <w:rStyle w:val="Hyperlink"/>
            <w:rFonts w:ascii="Times" w:hAnsi="Times"/>
            <w:noProof/>
          </w:rPr>
          <w:t>Appendices</w:t>
        </w:r>
        <w:r w:rsidR="002D5648">
          <w:rPr>
            <w:noProof/>
            <w:webHidden/>
          </w:rPr>
          <w:tab/>
        </w:r>
        <w:r w:rsidR="002D5648">
          <w:rPr>
            <w:noProof/>
            <w:webHidden/>
          </w:rPr>
          <w:fldChar w:fldCharType="begin"/>
        </w:r>
        <w:r w:rsidR="002D5648">
          <w:rPr>
            <w:noProof/>
            <w:webHidden/>
          </w:rPr>
          <w:instrText xml:space="preserve"> PAGEREF _Toc484523654 \h </w:instrText>
        </w:r>
        <w:r w:rsidR="002D5648">
          <w:rPr>
            <w:noProof/>
            <w:webHidden/>
          </w:rPr>
        </w:r>
        <w:r w:rsidR="002D5648">
          <w:rPr>
            <w:noProof/>
            <w:webHidden/>
          </w:rPr>
          <w:fldChar w:fldCharType="separate"/>
        </w:r>
        <w:r w:rsidR="002D5648">
          <w:rPr>
            <w:noProof/>
            <w:webHidden/>
          </w:rPr>
          <w:t>5</w:t>
        </w:r>
        <w:r w:rsidR="002D5648">
          <w:rPr>
            <w:noProof/>
            <w:webHidden/>
          </w:rPr>
          <w:fldChar w:fldCharType="end"/>
        </w:r>
      </w:hyperlink>
    </w:p>
    <w:p w14:paraId="25B5462E" w14:textId="77777777" w:rsidR="0098153F" w:rsidRPr="00622F8B" w:rsidRDefault="00890DB8">
      <w:pPr>
        <w:rPr>
          <w:rFonts w:ascii="Times" w:hAnsi="Times"/>
        </w:rPr>
        <w:sectPr w:rsidR="0098153F" w:rsidRPr="00622F8B" w:rsidSect="00FB59D1">
          <w:endnotePr>
            <w:numFmt w:val="decimal"/>
          </w:endnotePr>
          <w:pgSz w:w="12240" w:h="15840"/>
          <w:pgMar w:top="1440" w:right="1440" w:bottom="1440" w:left="1440" w:header="720" w:footer="720" w:gutter="0"/>
          <w:cols w:space="720"/>
          <w:docGrid w:linePitch="360"/>
        </w:sectPr>
      </w:pPr>
      <w:r w:rsidRPr="00622F8B">
        <w:rPr>
          <w:rFonts w:ascii="Times" w:hAnsi="Times"/>
        </w:rPr>
        <w:fldChar w:fldCharType="end"/>
      </w:r>
    </w:p>
    <w:p w14:paraId="36521C4B" w14:textId="559F5AEE" w:rsidR="00305583" w:rsidRDefault="001C3CD9" w:rsidP="009F70C8">
      <w:pPr>
        <w:pStyle w:val="Heading1"/>
        <w:rPr>
          <w:rFonts w:ascii="Times" w:hAnsi="Times"/>
        </w:rPr>
      </w:pPr>
      <w:bookmarkStart w:id="40" w:name="_Toc484523643"/>
      <w:bookmarkEnd w:id="27"/>
      <w:r w:rsidRPr="00622F8B">
        <w:rPr>
          <w:rFonts w:ascii="Times" w:hAnsi="Times"/>
        </w:rPr>
        <w:lastRenderedPageBreak/>
        <w:t>Introduction</w:t>
      </w:r>
      <w:bookmarkEnd w:id="40"/>
    </w:p>
    <w:p w14:paraId="77587EC7" w14:textId="1E1ECF5D" w:rsidR="00C87B5D" w:rsidRPr="00D31014" w:rsidRDefault="00426898" w:rsidP="00D31014">
      <w:pPr>
        <w:pStyle w:val="BodyText"/>
      </w:pPr>
      <w:r>
        <w:t>This paper will outline an implementation of an advanced neural network side channel attack in the hope</w:t>
      </w:r>
      <w:r w:rsidR="00CD630F">
        <w:t>s</w:t>
      </w:r>
      <w:r>
        <w:t xml:space="preserve"> </w:t>
      </w:r>
      <w:r w:rsidR="00CD630F">
        <w:t>of encouraging</w:t>
      </w:r>
      <w:r>
        <w:t xml:space="preserve"> defensive applications </w:t>
      </w:r>
      <w:r w:rsidR="00CD630F">
        <w:t>from</w:t>
      </w:r>
      <w:r>
        <w:t xml:space="preserve"> machine learning attacks. </w:t>
      </w:r>
      <w:r w:rsidR="006A653D">
        <w:t xml:space="preserve">Machine learning is </w:t>
      </w:r>
      <w:r w:rsidR="00F218B0">
        <w:t xml:space="preserve">revolutionizing the world right now. </w:t>
      </w:r>
      <w:r w:rsidR="00C869DA">
        <w:t>DARPA’s 2016 Cyber Grand Challenge was to create artificial intelligence to hack a system with $2 million g</w:t>
      </w:r>
      <w:ins w:id="41" w:author="Author">
        <w:r w:rsidR="00B15047">
          <w:t xml:space="preserve">rand prize for </w:t>
        </w:r>
      </w:ins>
      <w:del w:id="42" w:author="Author">
        <w:r w:rsidR="00C869DA" w:rsidDel="00B15047">
          <w:delText>oing to first place</w:delText>
        </w:r>
      </w:del>
      <w:ins w:id="43" w:author="Author">
        <w:r w:rsidR="00B15047">
          <w:t>the winner</w:t>
        </w:r>
      </w:ins>
      <w:r w:rsidR="00C869DA">
        <w:t>.</w:t>
      </w:r>
      <w:r w:rsidR="00C869DA">
        <w:rPr>
          <w:rStyle w:val="FootnoteReference"/>
        </w:rPr>
        <w:footnoteReference w:id="5"/>
      </w:r>
      <w:r w:rsidR="00C869DA">
        <w:t xml:space="preserve"> </w:t>
      </w:r>
      <w:r w:rsidR="00F218B0">
        <w:t>Curriculums are showing up to account for this</w:t>
      </w:r>
      <w:r w:rsidR="00C869DA">
        <w:t xml:space="preserve"> trends in machine learning. P</w:t>
      </w:r>
      <w:r w:rsidR="00F218B0">
        <w:t xml:space="preserve">rogramming libraries aid coders, from novice to advanced, </w:t>
      </w:r>
      <w:r w:rsidR="00C869DA">
        <w:t>to</w:t>
      </w:r>
      <w:r w:rsidR="00F218B0">
        <w:t xml:space="preserve"> create new machine learning applications</w:t>
      </w:r>
      <w:r w:rsidR="00C869DA">
        <w:t>, and</w:t>
      </w:r>
      <w:r w:rsidR="00F218B0">
        <w:t xml:space="preserve"> require only high school level math to implement. </w:t>
      </w:r>
      <w:r>
        <w:t xml:space="preserve">Computer hardware has vastly improved in the past decade along with the software to utilize it. Machine learning attacks will appear in the wild sooner or later. </w:t>
      </w:r>
      <w:r w:rsidR="003C70EC">
        <w:t>The scope of this paper</w:t>
      </w:r>
      <w:r w:rsidR="00175D80">
        <w:t xml:space="preserve"> was narrowed to</w:t>
      </w:r>
      <w:r w:rsidR="003C70EC">
        <w:t xml:space="preserve"> </w:t>
      </w:r>
      <w:r w:rsidR="005241E0">
        <w:t>audio</w:t>
      </w:r>
      <w:r w:rsidR="00C869DA">
        <w:t xml:space="preserve"> emanations </w:t>
      </w:r>
      <w:r w:rsidR="001B0828">
        <w:t xml:space="preserve">in a corporate environment </w:t>
      </w:r>
      <w:r w:rsidR="00C869DA">
        <w:t xml:space="preserve">due to the </w:t>
      </w:r>
      <w:r w:rsidR="00CD630F">
        <w:t>new</w:t>
      </w:r>
      <w:r w:rsidR="00C869DA">
        <w:t xml:space="preserve"> attack surface </w:t>
      </w:r>
      <w:r w:rsidR="00CD630F">
        <w:t xml:space="preserve">that </w:t>
      </w:r>
      <w:r w:rsidR="00C869DA">
        <w:t>machine learning offers.</w:t>
      </w:r>
    </w:p>
    <w:p w14:paraId="5D703600" w14:textId="6178C80D" w:rsidR="00C52B6C" w:rsidRPr="00C52B6C" w:rsidRDefault="00017C3E" w:rsidP="00C52B6C">
      <w:pPr>
        <w:pStyle w:val="BodyText"/>
      </w:pPr>
      <w:r>
        <w:t>Th</w:t>
      </w:r>
      <w:ins w:id="44" w:author="Author">
        <w:r w:rsidR="00B15047">
          <w:t xml:space="preserve">is paper </w:t>
        </w:r>
      </w:ins>
      <w:del w:id="45" w:author="Author">
        <w:r w:rsidDel="00B15047">
          <w:delText xml:space="preserve">e format for </w:delText>
        </w:r>
        <w:r w:rsidR="004D29F2" w:rsidDel="00B15047">
          <w:delText xml:space="preserve">the paper </w:delText>
        </w:r>
      </w:del>
      <w:r w:rsidR="004D29F2">
        <w:t xml:space="preserve">will predominantly focus on implementation. </w:t>
      </w:r>
      <w:r w:rsidR="00CD630F">
        <w:t>T</w:t>
      </w:r>
      <w:r w:rsidR="004D29F2">
        <w:t xml:space="preserve">he reasons for </w:t>
      </w:r>
      <w:r w:rsidR="00426898">
        <w:t>using</w:t>
      </w:r>
      <w:r w:rsidR="004D29F2">
        <w:t xml:space="preserve"> an acoustic side channel attack will be outlined. Previous research will be called upon to see what works, what does not work, and what can be </w:t>
      </w:r>
      <w:r w:rsidR="00426898">
        <w:t>improved</w:t>
      </w:r>
      <w:r w:rsidR="00C2585F">
        <w:t xml:space="preserve"> upon. </w:t>
      </w:r>
      <w:r w:rsidR="00426898">
        <w:t>Keystroke retrieval</w:t>
      </w:r>
      <w:r w:rsidR="00C2585F">
        <w:t xml:space="preserve"> based on audio data </w:t>
      </w:r>
      <w:ins w:id="46" w:author="Author">
        <w:r w:rsidR="00B15047">
          <w:t xml:space="preserve">will be tried </w:t>
        </w:r>
      </w:ins>
      <w:del w:id="47" w:author="Author">
        <w:r w:rsidR="00C2585F" w:rsidDel="00B15047">
          <w:delText xml:space="preserve">will </w:delText>
        </w:r>
        <w:r w:rsidR="00426898" w:rsidDel="00B15047">
          <w:delText>try</w:delText>
        </w:r>
        <w:r w:rsidR="00C2585F" w:rsidDel="00B15047">
          <w:delText xml:space="preserve"> </w:delText>
        </w:r>
      </w:del>
      <w:r w:rsidR="00C2585F">
        <w:t xml:space="preserve">to recreate past results. </w:t>
      </w:r>
      <w:r w:rsidR="00F218B0">
        <w:t xml:space="preserve">A high level mathematical explanation for implementation is given along with the actual demonstrative code in the </w:t>
      </w:r>
      <w:hyperlink w:anchor="_Appendices" w:history="1">
        <w:r w:rsidR="00F218B0" w:rsidRPr="00C2585F">
          <w:rPr>
            <w:rStyle w:val="Hyperlink"/>
          </w:rPr>
          <w:t>appendix</w:t>
        </w:r>
      </w:hyperlink>
      <w:r w:rsidR="00F218B0">
        <w:t xml:space="preserve">. </w:t>
      </w:r>
      <w:r w:rsidR="00C2585F">
        <w:t xml:space="preserve">Finally, results, implications, and defense against the attacks will be outlined. </w:t>
      </w:r>
    </w:p>
    <w:p w14:paraId="2BC0DE4F" w14:textId="3BAE8E48" w:rsidR="00EE278B" w:rsidRDefault="001C3CD9" w:rsidP="00EE278B">
      <w:pPr>
        <w:pStyle w:val="Heading1"/>
        <w:rPr>
          <w:rFonts w:ascii="Times" w:hAnsi="Times"/>
        </w:rPr>
      </w:pPr>
      <w:bookmarkStart w:id="48" w:name="_Toc484523644"/>
      <w:r w:rsidRPr="00622F8B">
        <w:rPr>
          <w:rFonts w:ascii="Times" w:hAnsi="Times"/>
        </w:rPr>
        <w:t>Detailed statement of the opportunity/problem</w:t>
      </w:r>
      <w:bookmarkEnd w:id="48"/>
    </w:p>
    <w:p w14:paraId="6843426F" w14:textId="1499AAED" w:rsidR="00C87B5D" w:rsidRDefault="00017C3E" w:rsidP="0093590B">
      <w:pPr>
        <w:pStyle w:val="BodyText"/>
      </w:pPr>
      <w:r w:rsidRPr="00D31014">
        <w:t>The Gartner Quadrant lists AI in its top 10 trends of "threat or opportunity</w:t>
      </w:r>
      <w:r w:rsidRPr="00D31014">
        <w:rPr>
          <w:vertAlign w:val="superscript"/>
        </w:rPr>
        <w:footnoteReference w:id="6"/>
      </w:r>
      <w:r w:rsidRPr="00D31014">
        <w:t xml:space="preserve">." Google trending reports say </w:t>
      </w:r>
      <w:r>
        <w:t xml:space="preserve">the same. </w:t>
      </w:r>
      <w:r w:rsidR="0093590B">
        <w:t>The ultimate goal of the implementation is a phishing and information gathering device that can bypass current machine learning defenses. Machine learning products like Dark Trace</w:t>
      </w:r>
      <w:r w:rsidR="0093590B">
        <w:rPr>
          <w:rStyle w:val="FootnoteReference"/>
        </w:rPr>
        <w:footnoteReference w:id="7"/>
      </w:r>
      <w:r w:rsidR="0093590B">
        <w:t xml:space="preserve"> implement </w:t>
      </w:r>
      <w:r w:rsidR="006439B2">
        <w:t xml:space="preserve">their services based </w:t>
      </w:r>
      <w:r w:rsidR="007A39E5">
        <w:t>on</w:t>
      </w:r>
      <w:r w:rsidR="006439B2">
        <w:t xml:space="preserve"> network traffic. </w:t>
      </w:r>
      <w:r w:rsidR="00B71DDD">
        <w:t xml:space="preserve">A </w:t>
      </w:r>
      <w:r w:rsidR="00E51BA3">
        <w:t xml:space="preserve">2016 survey conducted by </w:t>
      </w:r>
      <w:r w:rsidR="006439B2">
        <w:t xml:space="preserve">Malware Bytes says that </w:t>
      </w:r>
      <w:r w:rsidR="00E51BA3">
        <w:t xml:space="preserve">malware can go undetected </w:t>
      </w:r>
      <w:commentRangeStart w:id="49"/>
      <w:r w:rsidR="00E51BA3">
        <w:t xml:space="preserve">for several days or a week for several days </w:t>
      </w:r>
      <w:commentRangeEnd w:id="49"/>
      <w:r w:rsidR="00B15047">
        <w:rPr>
          <w:rStyle w:val="CommentReference"/>
        </w:rPr>
        <w:commentReference w:id="49"/>
      </w:r>
      <w:r w:rsidR="00E51BA3">
        <w:t>for over 30% of organizations</w:t>
      </w:r>
      <w:r w:rsidR="00E51BA3">
        <w:rPr>
          <w:rStyle w:val="FootnoteReference"/>
        </w:rPr>
        <w:footnoteReference w:id="8"/>
      </w:r>
      <w:r w:rsidR="00E51BA3">
        <w:t xml:space="preserve">. </w:t>
      </w:r>
      <w:r w:rsidR="001B0828">
        <w:t>The current state of security</w:t>
      </w:r>
      <w:r>
        <w:t xml:space="preserve"> is ripe for</w:t>
      </w:r>
      <w:r w:rsidR="001B0828">
        <w:t xml:space="preserve"> machine learning applications to take advantage of. To succeed, machine learning likely needs large amounts of learnable data that audio </w:t>
      </w:r>
      <w:del w:id="50" w:author="Author">
        <w:r w:rsidR="001B0828" w:rsidDel="002F70BA">
          <w:delText xml:space="preserve">data </w:delText>
        </w:r>
      </w:del>
      <w:ins w:id="51" w:author="Author">
        <w:r w:rsidR="002F70BA">
          <w:t xml:space="preserve">signal </w:t>
        </w:r>
      </w:ins>
      <w:r w:rsidR="001B0828">
        <w:t>can provide</w:t>
      </w:r>
      <w:commentRangeStart w:id="52"/>
      <w:r w:rsidR="001B0828">
        <w:t>. Previous research on keylogging using acoustic emanations has shown a good amount of success, with some researchers boasting over a 95% keystroke recovery rate</w:t>
      </w:r>
      <w:commentRangeEnd w:id="52"/>
      <w:r w:rsidR="002F70BA">
        <w:rPr>
          <w:rStyle w:val="CommentReference"/>
        </w:rPr>
        <w:commentReference w:id="52"/>
      </w:r>
      <w:r w:rsidR="001B0828">
        <w:t xml:space="preserve">. </w:t>
      </w:r>
      <w:r w:rsidR="00AB4AED">
        <w:t xml:space="preserve">The </w:t>
      </w:r>
      <w:r w:rsidR="00B231E0">
        <w:t>main opportunities</w:t>
      </w:r>
      <w:r w:rsidR="001D3E72">
        <w:t xml:space="preserve"> can be placed in two </w:t>
      </w:r>
      <w:r w:rsidR="00AB4AED">
        <w:t>categories, 1) benefits of a side-channel acoustic attack vector, and 2) the chance to improve upon previous research.</w:t>
      </w:r>
    </w:p>
    <w:p w14:paraId="1F21419D" w14:textId="59DED650" w:rsidR="00C87B5D" w:rsidRPr="00C87B5D" w:rsidRDefault="00C87B5D" w:rsidP="0093590B">
      <w:pPr>
        <w:pStyle w:val="BodyText"/>
        <w:rPr>
          <w:b/>
        </w:rPr>
      </w:pPr>
      <w:r>
        <w:rPr>
          <w:b/>
        </w:rPr>
        <w:t>Benefits of Acoustic Emanations Attack Vector</w:t>
      </w:r>
    </w:p>
    <w:p w14:paraId="53D0BEED" w14:textId="397E0FD1" w:rsidR="00C6099D" w:rsidRDefault="00C6099D" w:rsidP="00C6099D">
      <w:pPr>
        <w:pStyle w:val="BodyText"/>
      </w:pPr>
      <w:r>
        <w:t xml:space="preserve">Acoustic emanations </w:t>
      </w:r>
      <w:r w:rsidR="00E51BA3">
        <w:t>offer</w:t>
      </w:r>
      <w:r>
        <w:t xml:space="preserve"> a unique </w:t>
      </w:r>
      <w:r w:rsidR="00F076A3">
        <w:t xml:space="preserve">side-channel for </w:t>
      </w:r>
      <w:r>
        <w:t>eavesdropping</w:t>
      </w:r>
      <w:r w:rsidR="00AB4AED">
        <w:t xml:space="preserve">. </w:t>
      </w:r>
      <w:r w:rsidR="002D21E1">
        <w:t xml:space="preserve">Microphone quality has increased significantly over the years. </w:t>
      </w:r>
      <w:r w:rsidR="00AB4AED">
        <w:t xml:space="preserve">Using an audio based attack </w:t>
      </w:r>
      <w:r w:rsidR="002D21E1">
        <w:t>could allow for</w:t>
      </w:r>
      <w:r w:rsidR="007473F9">
        <w:t xml:space="preserve"> </w:t>
      </w:r>
      <w:r w:rsidR="002D21E1">
        <w:t xml:space="preserve">uniform identities </w:t>
      </w:r>
      <w:r w:rsidR="007473F9">
        <w:t>to the hardware in the scope of this paper</w:t>
      </w:r>
      <w:r w:rsidR="00AB4AED">
        <w:t xml:space="preserve">. </w:t>
      </w:r>
      <w:r w:rsidR="00212896">
        <w:t>Apple</w:t>
      </w:r>
      <w:ins w:id="53" w:author="Author">
        <w:r w:rsidR="002F70BA">
          <w:t>’s</w:t>
        </w:r>
      </w:ins>
      <w:r w:rsidR="00212896">
        <w:t xml:space="preserve"> physical hardware rarely changes, and when they do change, so do the model nu</w:t>
      </w:r>
      <w:r w:rsidR="002D21E1">
        <w:t xml:space="preserve">mbers. Relatively uniform hardware makes it easy to develop a machine learning identity based on the computer model rather than for different users, making an attack implementation </w:t>
      </w:r>
      <w:r w:rsidR="002D21E1">
        <w:lastRenderedPageBreak/>
        <w:t xml:space="preserve">have a lower footprint in both calculation and size. </w:t>
      </w:r>
      <w:commentRangeStart w:id="54"/>
      <w:r w:rsidR="002D21E1">
        <w:t>Apple</w:t>
      </w:r>
      <w:ins w:id="55" w:author="Author">
        <w:r w:rsidR="002F70BA">
          <w:t>’s</w:t>
        </w:r>
      </w:ins>
      <w:r w:rsidR="002D21E1">
        <w:t xml:space="preserve"> model numbers based on changes to hardware can then be used as identities:</w:t>
      </w:r>
      <w:commentRangeEnd w:id="54"/>
      <w:r w:rsidR="002F70BA">
        <w:rPr>
          <w:rStyle w:val="CommentReference"/>
        </w:rPr>
        <w:commentReference w:id="54"/>
      </w:r>
    </w:p>
    <w:p w14:paraId="309598FC" w14:textId="77777777" w:rsidR="002D21E1" w:rsidRDefault="002D21E1" w:rsidP="00F23E32">
      <w:pPr>
        <w:pStyle w:val="BodyText"/>
        <w:keepNext/>
        <w:jc w:val="center"/>
      </w:pPr>
      <w:r>
        <w:rPr>
          <w:noProof/>
        </w:rPr>
        <w:drawing>
          <wp:inline distT="0" distB="0" distL="0" distR="0" wp14:anchorId="6B08FA21" wp14:editId="77E17DE5">
            <wp:extent cx="2860877" cy="1612071"/>
            <wp:effectExtent l="0" t="0" r="9525" b="0"/>
            <wp:docPr id="8" name="Picture 8" descr="/Users/rambo/Desktop/Screen Shot 2017-07-02 at 3.2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2 at 3.23.37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6001" cy="1654403"/>
                    </a:xfrm>
                    <a:prstGeom prst="rect">
                      <a:avLst/>
                    </a:prstGeom>
                    <a:noFill/>
                    <a:ln>
                      <a:noFill/>
                    </a:ln>
                  </pic:spPr>
                </pic:pic>
              </a:graphicData>
            </a:graphic>
          </wp:inline>
        </w:drawing>
      </w:r>
    </w:p>
    <w:p w14:paraId="5135572E" w14:textId="0AAE082F" w:rsidR="002D21E1" w:rsidRDefault="002D21E1" w:rsidP="00F23E32">
      <w:pPr>
        <w:pStyle w:val="Caption"/>
        <w:jc w:val="center"/>
      </w:pPr>
      <w:commentRangeStart w:id="56"/>
      <w:r>
        <w:t xml:space="preserve">Figure </w:t>
      </w:r>
      <w:fldSimple w:instr=" SEQ Figure \* ARABIC ">
        <w:r w:rsidR="00AA7292">
          <w:rPr>
            <w:noProof/>
          </w:rPr>
          <w:t>2</w:t>
        </w:r>
      </w:fldSimple>
      <w:r w:rsidR="000D21F2">
        <w:t>:</w:t>
      </w:r>
      <w:r>
        <w:t xml:space="preserve"> neofetch program used to identify hardware</w:t>
      </w:r>
      <w:commentRangeEnd w:id="56"/>
      <w:r w:rsidR="002F70BA">
        <w:rPr>
          <w:rStyle w:val="CommentReference"/>
          <w:bCs w:val="0"/>
        </w:rPr>
        <w:commentReference w:id="56"/>
      </w:r>
    </w:p>
    <w:p w14:paraId="43260364" w14:textId="77777777" w:rsidR="002D21E1" w:rsidRDefault="002D21E1" w:rsidP="00C6099D">
      <w:pPr>
        <w:pStyle w:val="BodyText"/>
      </w:pPr>
    </w:p>
    <w:p w14:paraId="1A674640" w14:textId="10606C76" w:rsidR="00C6099D" w:rsidRPr="005754E2" w:rsidRDefault="002D21E1" w:rsidP="002D21E1">
      <w:pPr>
        <w:pStyle w:val="BodyText"/>
      </w:pPr>
      <w:commentRangeStart w:id="57"/>
      <w:r>
        <w:t>Unlike traditional keylogging programs, an audio based one can be used</w:t>
      </w:r>
      <w:r w:rsidR="00C6099D">
        <w:t xml:space="preserve"> </w:t>
      </w:r>
      <w:r w:rsidR="0093590B">
        <w:t>to get</w:t>
      </w:r>
      <w:r>
        <w:t xml:space="preserve"> passwords</w:t>
      </w:r>
      <w:commentRangeEnd w:id="57"/>
      <w:r w:rsidR="002F70BA">
        <w:rPr>
          <w:rStyle w:val="CommentReference"/>
        </w:rPr>
        <w:commentReference w:id="57"/>
      </w:r>
      <w:r w:rsidR="0093590B">
        <w:t xml:space="preserve">. </w:t>
      </w:r>
      <w:r w:rsidR="00632621">
        <w:t>Apple implemented</w:t>
      </w:r>
      <w:r w:rsidR="00E51BA3">
        <w:t xml:space="preserve"> measures </w:t>
      </w:r>
      <w:r w:rsidR="00632621">
        <w:t xml:space="preserve">in 10.3 </w:t>
      </w:r>
      <w:r w:rsidR="00E51BA3">
        <w:t>to stop key</w:t>
      </w:r>
      <w:r w:rsidR="00632621">
        <w:t>logging functions for passwords using</w:t>
      </w:r>
      <w:r w:rsidR="00DF0B35">
        <w:t xml:space="preserve"> the</w:t>
      </w:r>
      <w:r w:rsidR="00632621">
        <w:t xml:space="preserve"> </w:t>
      </w:r>
      <w:r w:rsidR="00632621" w:rsidRPr="00DF0B35">
        <w:rPr>
          <w:i/>
        </w:rPr>
        <w:t>EnableSecureEventInput</w:t>
      </w:r>
      <w:r w:rsidR="00DF0B35">
        <w:rPr>
          <w:i/>
        </w:rPr>
        <w:t xml:space="preserve"> </w:t>
      </w:r>
      <w:r w:rsidR="00DF0B35">
        <w:t>function</w:t>
      </w:r>
      <w:r w:rsidR="00632621">
        <w:t>.</w:t>
      </w:r>
      <w:r w:rsidR="00632621">
        <w:rPr>
          <w:rStyle w:val="FootnoteReference"/>
        </w:rPr>
        <w:footnoteReference w:id="9"/>
      </w:r>
      <w:r w:rsidR="00222D2B">
        <w:t xml:space="preserve"> </w:t>
      </w:r>
      <w:r>
        <w:t xml:space="preserve">Each time something </w:t>
      </w:r>
      <w:r w:rsidR="000D21F2">
        <w:t>secure like a password is inputt</w:t>
      </w:r>
      <w:ins w:id="58" w:author="Author">
        <w:r w:rsidR="002F70BA">
          <w:t>ed</w:t>
        </w:r>
      </w:ins>
      <w:del w:id="59" w:author="Author">
        <w:r w:rsidR="000D21F2" w:rsidDel="002F70BA">
          <w:delText>ing</w:delText>
        </w:r>
      </w:del>
      <w:r w:rsidR="000D21F2">
        <w:t>, it is sandboxed such that normal methods of keylogging are no longer available.</w:t>
      </w:r>
      <w:r>
        <w:t xml:space="preserve"> </w:t>
      </w:r>
      <w:r w:rsidR="00222D2B">
        <w:t>An acoustic emanation attac</w:t>
      </w:r>
      <w:r w:rsidR="005754E2">
        <w:t xml:space="preserve">k offers a workaround for this in that </w:t>
      </w:r>
      <w:r w:rsidR="005754E2" w:rsidRPr="00DF0B35">
        <w:rPr>
          <w:i/>
        </w:rPr>
        <w:t>EnableSecureEventInput</w:t>
      </w:r>
      <w:r w:rsidR="005754E2">
        <w:rPr>
          <w:i/>
        </w:rPr>
        <w:t xml:space="preserve"> </w:t>
      </w:r>
      <w:r w:rsidR="005754E2">
        <w:t xml:space="preserve">does not take into account audio recordings. Both </w:t>
      </w:r>
      <w:commentRangeStart w:id="60"/>
      <w:r w:rsidR="005754E2">
        <w:t>traditional keylogging and audio based logging does not need root or admin level access</w:t>
      </w:r>
      <w:commentRangeEnd w:id="60"/>
      <w:r w:rsidR="002F70BA">
        <w:rPr>
          <w:rStyle w:val="CommentReference"/>
        </w:rPr>
        <w:commentReference w:id="60"/>
      </w:r>
      <w:r w:rsidR="005754E2">
        <w:t>.</w:t>
      </w:r>
    </w:p>
    <w:p w14:paraId="24E2959A" w14:textId="6F8A78AB" w:rsidR="006727C5" w:rsidRDefault="00092645" w:rsidP="005754E2">
      <w:pPr>
        <w:pStyle w:val="BodyText"/>
      </w:pPr>
      <w:r>
        <w:t xml:space="preserve">Successful implementation of keylogging can lead to other avenues of attack with little processing </w:t>
      </w:r>
      <w:r w:rsidR="006727C5">
        <w:t xml:space="preserve">and storage </w:t>
      </w:r>
      <w:r>
        <w:t xml:space="preserve">overhead. </w:t>
      </w:r>
      <w:commentRangeStart w:id="61"/>
      <w:r w:rsidR="006727C5">
        <w:t xml:space="preserve">This same data and machine learning techniques can be used to figure out the mood of the user, and even recreate their voices! </w:t>
      </w:r>
      <w:commentRangeEnd w:id="61"/>
      <w:r w:rsidR="002F70BA">
        <w:rPr>
          <w:rStyle w:val="CommentReference"/>
        </w:rPr>
        <w:commentReference w:id="61"/>
      </w:r>
      <w:r w:rsidR="005754E2">
        <w:t xml:space="preserve">Data collected for machine learning is processed into text files. </w:t>
      </w:r>
      <w:r w:rsidR="006727C5">
        <w:t xml:space="preserve">A 15 minute audio CD quality </w:t>
      </w:r>
      <w:ins w:id="62" w:author="Author">
        <w:r w:rsidR="00923DDA">
          <w:t>.</w:t>
        </w:r>
      </w:ins>
      <w:r w:rsidR="006727C5">
        <w:t xml:space="preserve">wav </w:t>
      </w:r>
      <w:ins w:id="63" w:author="Author">
        <w:r w:rsidR="00923DDA">
          <w:t xml:space="preserve">file </w:t>
        </w:r>
      </w:ins>
      <w:r w:rsidR="006727C5">
        <w:t>converted to a format for machine learning is significantly smaller:</w:t>
      </w:r>
    </w:p>
    <w:p w14:paraId="4792BA05" w14:textId="77777777" w:rsidR="00F23E32" w:rsidRDefault="006727C5" w:rsidP="00F23E32">
      <w:pPr>
        <w:pStyle w:val="BodyText"/>
        <w:keepNext/>
        <w:jc w:val="center"/>
      </w:pPr>
      <w:r>
        <w:rPr>
          <w:noProof/>
        </w:rPr>
        <w:drawing>
          <wp:inline distT="0" distB="0" distL="0" distR="0" wp14:anchorId="545E3936" wp14:editId="02C6104D">
            <wp:extent cx="3949065" cy="2953782"/>
            <wp:effectExtent l="0" t="0" r="0" b="0"/>
            <wp:docPr id="9" name="Picture 9" descr="/Users/rambo/Desktop/Screen Shot 2017-07-02 at 4.1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2 at 4.11.22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3896" cy="2964875"/>
                    </a:xfrm>
                    <a:prstGeom prst="rect">
                      <a:avLst/>
                    </a:prstGeom>
                    <a:noFill/>
                    <a:ln>
                      <a:noFill/>
                    </a:ln>
                  </pic:spPr>
                </pic:pic>
              </a:graphicData>
            </a:graphic>
          </wp:inline>
        </w:drawing>
      </w:r>
    </w:p>
    <w:p w14:paraId="57E68346" w14:textId="0292B17F" w:rsidR="006727C5" w:rsidRDefault="00F23E32" w:rsidP="00F23E32">
      <w:pPr>
        <w:pStyle w:val="Caption"/>
        <w:jc w:val="center"/>
      </w:pPr>
      <w:r>
        <w:t xml:space="preserve">Figure </w:t>
      </w:r>
      <w:fldSimple w:instr=" SEQ Figure \* ARABIC ">
        <w:r w:rsidR="00AA7292">
          <w:rPr>
            <w:noProof/>
          </w:rPr>
          <w:t>3</w:t>
        </w:r>
      </w:fldSimple>
      <w:r>
        <w:t>: Comparison of file size between audio file and array file</w:t>
      </w:r>
    </w:p>
    <w:p w14:paraId="5BD65D2A" w14:textId="137C564C" w:rsidR="00315F93" w:rsidRDefault="006727C5" w:rsidP="006727C5">
      <w:pPr>
        <w:pStyle w:val="BodyText"/>
      </w:pPr>
      <w:r>
        <w:lastRenderedPageBreak/>
        <w:t>Furthermore, sound</w:t>
      </w:r>
      <w:r w:rsidR="00315F93">
        <w:t xml:space="preserve"> data </w:t>
      </w:r>
      <w:r>
        <w:t>is</w:t>
      </w:r>
      <w:r w:rsidR="00315F93">
        <w:t xml:space="preserve"> time based, so the resolution and quality of the data can be adjusted</w:t>
      </w:r>
      <w:r w:rsidR="00F23E32">
        <w:t xml:space="preserve"> accordingly.</w:t>
      </w:r>
    </w:p>
    <w:p w14:paraId="71E8234B" w14:textId="31E84ADF" w:rsidR="00E67E48" w:rsidRPr="00E67E48" w:rsidRDefault="000B5C28" w:rsidP="00E67E48">
      <w:pPr>
        <w:pStyle w:val="BodyText"/>
        <w:rPr>
          <w:b/>
        </w:rPr>
      </w:pPr>
      <w:commentRangeStart w:id="64"/>
      <w:r>
        <w:rPr>
          <w:b/>
        </w:rPr>
        <w:t>Building on Previous Research</w:t>
      </w:r>
      <w:commentRangeEnd w:id="64"/>
      <w:r w:rsidR="00F50736">
        <w:rPr>
          <w:rStyle w:val="CommentReference"/>
        </w:rPr>
        <w:commentReference w:id="64"/>
      </w:r>
    </w:p>
    <w:p w14:paraId="046E0AA2" w14:textId="044CFD4B" w:rsidR="00647E65" w:rsidRDefault="00647E65" w:rsidP="00E67E48">
      <w:pPr>
        <w:pStyle w:val="BodyText"/>
      </w:pPr>
      <w:r>
        <w:t xml:space="preserve">Since the </w:t>
      </w:r>
      <w:ins w:id="65" w:author="Author">
        <w:r w:rsidR="00923DDA">
          <w:t xml:space="preserve">paper on </w:t>
        </w:r>
      </w:ins>
      <w:r>
        <w:t xml:space="preserve">seminal acoustic emanations </w:t>
      </w:r>
      <w:ins w:id="66" w:author="Author">
        <w:r w:rsidR="00923DDA">
          <w:t>was published</w:t>
        </w:r>
      </w:ins>
      <w:del w:id="67" w:author="Author">
        <w:r w:rsidDel="00923DDA">
          <w:delText>paper</w:delText>
        </w:r>
      </w:del>
      <w:r>
        <w:t xml:space="preserve"> over a decade ago, calculation power has vastly improved. Beyond simply better capability from hardware, </w:t>
      </w:r>
      <w:r w:rsidR="00F23E32">
        <w:t>previous research can be improved upon</w:t>
      </w:r>
      <w:r>
        <w:t xml:space="preserve"> in three ways</w:t>
      </w:r>
      <w:ins w:id="68" w:author="Author">
        <w:r w:rsidR="00923DDA">
          <w:t>:</w:t>
        </w:r>
      </w:ins>
      <w:del w:id="69" w:author="Author">
        <w:r w:rsidR="00F23E32" w:rsidDel="00923DDA">
          <w:delText>.</w:delText>
        </w:r>
      </w:del>
      <w:r w:rsidR="00F23E32">
        <w:t xml:space="preserve"> </w:t>
      </w:r>
      <w:r w:rsidR="004768A3">
        <w:t xml:space="preserve">1) </w:t>
      </w:r>
      <w:del w:id="70" w:author="Author">
        <w:r w:rsidDel="00923DDA">
          <w:delText>This</w:delText>
        </w:r>
      </w:del>
      <w:ins w:id="71" w:author="Author">
        <w:r w:rsidR="00923DDA">
          <w:t>this</w:t>
        </w:r>
      </w:ins>
      <w:r>
        <w:t xml:space="preserve"> paper will attempt to recreate </w:t>
      </w:r>
      <w:ins w:id="72" w:author="Author">
        <w:r w:rsidR="00923DDA">
          <w:t xml:space="preserve">and </w:t>
        </w:r>
      </w:ins>
      <w:r>
        <w:t xml:space="preserve">make the code </w:t>
      </w:r>
      <w:del w:id="73" w:author="Author">
        <w:r w:rsidDel="00923DDA">
          <w:delText xml:space="preserve">be </w:delText>
        </w:r>
      </w:del>
      <w:r>
        <w:t>more portable, having the capability to travel from computer to computer</w:t>
      </w:r>
      <w:ins w:id="74" w:author="Author">
        <w:r w:rsidR="00923DDA">
          <w:t>;</w:t>
        </w:r>
      </w:ins>
      <w:del w:id="75" w:author="Author">
        <w:r w:rsidR="004768A3" w:rsidDel="00923DDA">
          <w:delText>.</w:delText>
        </w:r>
      </w:del>
      <w:r w:rsidR="004768A3">
        <w:t xml:space="preserve"> 2</w:t>
      </w:r>
      <w:commentRangeStart w:id="76"/>
      <w:commentRangeStart w:id="77"/>
      <w:commentRangeStart w:id="78"/>
      <w:r w:rsidR="004768A3">
        <w:t xml:space="preserve">) </w:t>
      </w:r>
      <w:ins w:id="79" w:author="Author">
        <w:r w:rsidR="00923DDA">
          <w:t>t</w:t>
        </w:r>
      </w:ins>
      <w:del w:id="80" w:author="Author">
        <w:r w:rsidR="004768A3" w:rsidDel="00923DDA">
          <w:delText>T</w:delText>
        </w:r>
      </w:del>
      <w:r w:rsidR="004768A3">
        <w:t>he number of keys can be improved upon</w:t>
      </w:r>
      <w:commentRangeEnd w:id="76"/>
      <w:r w:rsidR="00923DDA">
        <w:rPr>
          <w:rStyle w:val="CommentReference"/>
        </w:rPr>
        <w:commentReference w:id="76"/>
      </w:r>
      <w:commentRangeEnd w:id="77"/>
      <w:r w:rsidR="00923DDA">
        <w:rPr>
          <w:rStyle w:val="CommentReference"/>
        </w:rPr>
        <w:commentReference w:id="77"/>
      </w:r>
      <w:commentRangeEnd w:id="78"/>
      <w:r w:rsidR="00923DDA">
        <w:rPr>
          <w:rStyle w:val="CommentReference"/>
        </w:rPr>
        <w:commentReference w:id="78"/>
      </w:r>
      <w:ins w:id="81" w:author="Author">
        <w:r w:rsidR="00923DDA">
          <w:t>;</w:t>
        </w:r>
      </w:ins>
      <w:del w:id="82" w:author="Author">
        <w:r w:rsidR="004768A3" w:rsidDel="00923DDA">
          <w:delText>.</w:delText>
        </w:r>
      </w:del>
      <w:r w:rsidR="004768A3">
        <w:t xml:space="preserve"> 3) </w:t>
      </w:r>
      <w:commentRangeStart w:id="83"/>
      <w:ins w:id="84" w:author="Author">
        <w:r w:rsidR="00923DDA">
          <w:t>t</w:t>
        </w:r>
      </w:ins>
      <w:del w:id="85" w:author="Author">
        <w:r w:rsidR="004768A3" w:rsidDel="00923DDA">
          <w:delText>T</w:delText>
        </w:r>
      </w:del>
      <w:r w:rsidR="004768A3">
        <w:t xml:space="preserve">he methods and algorithms </w:t>
      </w:r>
      <w:commentRangeEnd w:id="83"/>
      <w:r w:rsidR="00923DDA">
        <w:rPr>
          <w:rStyle w:val="CommentReference"/>
        </w:rPr>
        <w:commentReference w:id="83"/>
      </w:r>
      <w:r w:rsidR="004768A3">
        <w:t>can be improved upon.</w:t>
      </w:r>
    </w:p>
    <w:p w14:paraId="2146E162" w14:textId="73389EE9" w:rsidR="00647E65" w:rsidRDefault="004768A3" w:rsidP="00E67E48">
      <w:pPr>
        <w:pStyle w:val="BodyText"/>
      </w:pPr>
      <w:r>
        <w:t xml:space="preserve">Almost all previous research was more </w:t>
      </w:r>
      <w:ins w:id="86" w:author="Author">
        <w:r w:rsidR="00923DDA">
          <w:t xml:space="preserve">of </w:t>
        </w:r>
      </w:ins>
      <w:r>
        <w:t xml:space="preserve">a proof of concept rather than a real implementation. The calculations were written in the proprietary environment Matlab, which can be moved to another computer, but with </w:t>
      </w:r>
      <w:commentRangeStart w:id="87"/>
      <w:r>
        <w:t>major costs to file</w:t>
      </w:r>
      <w:r w:rsidR="00D43ECD">
        <w:t xml:space="preserve"> </w:t>
      </w:r>
      <w:r>
        <w:t>size.</w:t>
      </w:r>
      <w:commentRangeEnd w:id="87"/>
      <w:r w:rsidR="00923DDA">
        <w:rPr>
          <w:rStyle w:val="CommentReference"/>
        </w:rPr>
        <w:commentReference w:id="87"/>
      </w:r>
      <w:r>
        <w:t xml:space="preserve"> </w:t>
      </w:r>
      <w:r w:rsidR="00D43ECD">
        <w:t xml:space="preserve">This paper’s implementation of attack requires very little network communication. The code is optimized using the TensorFlow framework that tries to use GPU and multiple CPUs for its calculations. </w:t>
      </w:r>
      <w:r>
        <w:t xml:space="preserve">Writing an implementation in </w:t>
      </w:r>
      <w:r w:rsidR="005113B6">
        <w:t xml:space="preserve">an open source language like </w:t>
      </w:r>
      <w:r>
        <w:t xml:space="preserve">Python furthers the success rate of </w:t>
      </w:r>
      <w:r w:rsidR="005113B6">
        <w:t xml:space="preserve">implementing the attack, not just for </w:t>
      </w:r>
      <w:ins w:id="88" w:author="Author">
        <w:r w:rsidR="00AC73B0">
          <w:t xml:space="preserve">Apple </w:t>
        </w:r>
      </w:ins>
      <w:r w:rsidR="005113B6">
        <w:t>Mac computers, but for other major operating systems as well.</w:t>
      </w:r>
      <w:r w:rsidR="00D43ECD">
        <w:t xml:space="preserve"> </w:t>
      </w:r>
    </w:p>
    <w:p w14:paraId="128E0E66" w14:textId="44147199" w:rsidR="00F23E32" w:rsidRDefault="004768A3" w:rsidP="00E67E48">
      <w:pPr>
        <w:pStyle w:val="BodyText"/>
      </w:pPr>
      <w:r>
        <w:t xml:space="preserve">The keyspace for which keylogging is done can be improved upon. </w:t>
      </w:r>
      <w:r w:rsidR="00F23E32">
        <w:t xml:space="preserve">All research </w:t>
      </w:r>
      <w:r>
        <w:t xml:space="preserve">referenced in this paper </w:t>
      </w:r>
      <w:r w:rsidR="00F23E32">
        <w:t xml:space="preserve">has only used </w:t>
      </w:r>
      <w:commentRangeStart w:id="89"/>
      <w:r w:rsidR="00F23E32">
        <w:t>26 l</w:t>
      </w:r>
      <w:r w:rsidR="00F360DE">
        <w:t xml:space="preserve">etters </w:t>
      </w:r>
      <w:commentRangeEnd w:id="89"/>
      <w:r w:rsidR="00AC73B0">
        <w:rPr>
          <w:rStyle w:val="CommentReference"/>
        </w:rPr>
        <w:commentReference w:id="89"/>
      </w:r>
      <w:r w:rsidR="00F360DE">
        <w:t>plus the space key</w:t>
      </w:r>
      <w:r w:rsidR="00F23E32">
        <w:t>. This paper attempts to implement a version that includes capitalizations, numbers, and some special characters</w:t>
      </w:r>
      <w:r>
        <w:t xml:space="preserve"> </w:t>
      </w:r>
      <w:commentRangeStart w:id="90"/>
      <w:r>
        <w:t xml:space="preserve">to </w:t>
      </w:r>
      <w:r w:rsidR="00F360DE">
        <w:t>more accurately</w:t>
      </w:r>
      <w:r>
        <w:t xml:space="preserve"> </w:t>
      </w:r>
      <w:commentRangeEnd w:id="90"/>
      <w:r w:rsidR="00C877FF">
        <w:rPr>
          <w:rStyle w:val="CommentReference"/>
        </w:rPr>
        <w:commentReference w:id="90"/>
      </w:r>
      <w:r>
        <w:t>recover sensitive information like passwords</w:t>
      </w:r>
      <w:r w:rsidR="00F23E32">
        <w:t>.</w:t>
      </w:r>
      <w:ins w:id="91" w:author="Author">
        <w:r w:rsidR="00C877FF">
          <w:t xml:space="preserve"> </w:t>
        </w:r>
      </w:ins>
    </w:p>
    <w:p w14:paraId="1CD01072" w14:textId="6F01C999" w:rsidR="00E67E48" w:rsidRPr="00C6099D" w:rsidRDefault="00F360DE" w:rsidP="00E67E48">
      <w:pPr>
        <w:pStyle w:val="BodyText"/>
      </w:pPr>
      <w:r>
        <w:t xml:space="preserve">Finally, </w:t>
      </w:r>
      <w:r w:rsidR="005113B6">
        <w:t xml:space="preserve">this paper will use machine learning libraries that were just released. This implementation uses Google’s TensorFlow (previously DistBelief), an interface for machine learning algorithms </w:t>
      </w:r>
      <w:r w:rsidR="005579FF">
        <w:t xml:space="preserve">that </w:t>
      </w:r>
      <w:r w:rsidR="005113B6">
        <w:t>was released in a stable version February 2017</w:t>
      </w:r>
      <w:r w:rsidR="005113B6">
        <w:rPr>
          <w:rStyle w:val="FootnoteReference"/>
        </w:rPr>
        <w:footnoteReference w:id="10"/>
      </w:r>
      <w:r w:rsidR="005113B6">
        <w:t xml:space="preserve">. The algorithms made available are optimized and can better utilize hardware such as graphics cards. Apple just announced at WWDC 2017 that it is releasing its own machine learning library for </w:t>
      </w:r>
      <w:ins w:id="92" w:author="Author">
        <w:r w:rsidR="00C877FF">
          <w:t>i</w:t>
        </w:r>
      </w:ins>
      <w:del w:id="93" w:author="Author">
        <w:r w:rsidR="005113B6" w:rsidDel="00C877FF">
          <w:delText>I</w:delText>
        </w:r>
      </w:del>
      <w:r w:rsidR="005113B6">
        <w:t xml:space="preserve">OS </w:t>
      </w:r>
      <w:r w:rsidR="00D43ECD">
        <w:t>that will</w:t>
      </w:r>
      <w:r w:rsidR="005113B6">
        <w:t xml:space="preserve"> communicate with Tensorflow making this implementation very portable to </w:t>
      </w:r>
      <w:ins w:id="94" w:author="Author">
        <w:r w:rsidR="00C877FF">
          <w:t xml:space="preserve">mobile </w:t>
        </w:r>
      </w:ins>
      <w:r w:rsidR="005113B6">
        <w:t>phones in the near future</w:t>
      </w:r>
      <w:r w:rsidR="00D43ECD">
        <w:rPr>
          <w:rStyle w:val="FootnoteReference"/>
        </w:rPr>
        <w:footnoteReference w:id="11"/>
      </w:r>
      <w:r w:rsidR="005113B6">
        <w:t>.</w:t>
      </w:r>
    </w:p>
    <w:p w14:paraId="7BACCEB0" w14:textId="4304165B" w:rsidR="00637603" w:rsidRDefault="00637603" w:rsidP="006807A3">
      <w:pPr>
        <w:pStyle w:val="Heading1"/>
        <w:rPr>
          <w:rFonts w:ascii="Times" w:hAnsi="Times"/>
        </w:rPr>
      </w:pPr>
      <w:bookmarkStart w:id="95" w:name="_Toc484523645"/>
      <w:r w:rsidRPr="00622F8B">
        <w:rPr>
          <w:rFonts w:ascii="Times" w:hAnsi="Times"/>
        </w:rPr>
        <w:t>Literature search methods</w:t>
      </w:r>
      <w:bookmarkEnd w:id="95"/>
    </w:p>
    <w:p w14:paraId="12A28488" w14:textId="70218D82" w:rsidR="00BA23B9" w:rsidRDefault="00F076A3" w:rsidP="00C6099D">
      <w:pPr>
        <w:pStyle w:val="BodyText"/>
      </w:pPr>
      <w:r>
        <w:t xml:space="preserve">Implementation and capability goals were </w:t>
      </w:r>
      <w:r w:rsidR="00A70EB1">
        <w:t xml:space="preserve">drawn </w:t>
      </w:r>
      <w:r w:rsidR="00C87B5D">
        <w:t>mostly from</w:t>
      </w:r>
      <w:r>
        <w:t xml:space="preserve"> previous</w:t>
      </w:r>
      <w:r w:rsidR="00C87B5D">
        <w:t xml:space="preserve"> </w:t>
      </w:r>
      <w:del w:id="96" w:author="Author">
        <w:r w:rsidR="00A70EB1" w:rsidDel="00C877FF">
          <w:delText xml:space="preserve">scholarship </w:delText>
        </w:r>
      </w:del>
      <w:r w:rsidR="00A70EB1">
        <w:t>research</w:t>
      </w:r>
      <w:ins w:id="97" w:author="Author">
        <w:r w:rsidR="00C877FF">
          <w:t xml:space="preserve"> works</w:t>
        </w:r>
      </w:ins>
      <w:r w:rsidR="00A70EB1">
        <w:t xml:space="preserve">. For implementation, newer machine learning algorithms like </w:t>
      </w:r>
      <w:commentRangeStart w:id="98"/>
      <w:r w:rsidR="00A70EB1">
        <w:t xml:space="preserve">LSTM </w:t>
      </w:r>
      <w:commentRangeEnd w:id="98"/>
      <w:r w:rsidR="00C877FF">
        <w:rPr>
          <w:rStyle w:val="CommentReference"/>
        </w:rPr>
        <w:commentReference w:id="98"/>
      </w:r>
      <w:r w:rsidR="00A70EB1">
        <w:t xml:space="preserve">implemented in this paper is considered state of the art, so there is not much </w:t>
      </w:r>
      <w:r>
        <w:t xml:space="preserve">scholarly </w:t>
      </w:r>
      <w:r w:rsidR="00A70EB1">
        <w:t>documentation for it</w:t>
      </w:r>
      <w:r>
        <w:t xml:space="preserve"> outside of high level mathematical papers</w:t>
      </w:r>
      <w:r w:rsidR="00A70EB1">
        <w:t xml:space="preserve">. </w:t>
      </w:r>
      <w:r>
        <w:t xml:space="preserve">The machine learning frameworks for TensorFlow and Keras </w:t>
      </w:r>
      <w:del w:id="99" w:author="Author">
        <w:r w:rsidDel="00C877FF">
          <w:delText xml:space="preserve">have </w:delText>
        </w:r>
      </w:del>
      <w:ins w:id="100" w:author="Author">
        <w:r w:rsidR="00C877FF">
          <w:t xml:space="preserve">provide </w:t>
        </w:r>
      </w:ins>
      <w:r>
        <w:t>excellent</w:t>
      </w:r>
      <w:r w:rsidR="00A70EB1">
        <w:t xml:space="preserve"> documentation and </w:t>
      </w:r>
      <w:r>
        <w:t>a very helpful community</w:t>
      </w:r>
      <w:r w:rsidR="00A70EB1">
        <w:t xml:space="preserve">. </w:t>
      </w:r>
      <w:r w:rsidR="00C87B5D">
        <w:t>Product vendors were interviewed to get a better idea of the capability of defenses that utilize machine learning, specifically Dark Trace.</w:t>
      </w:r>
    </w:p>
    <w:p w14:paraId="31BB8E43" w14:textId="747C923E" w:rsidR="006807A3" w:rsidRPr="00622F8B" w:rsidRDefault="006807A3" w:rsidP="00432A1C">
      <w:pPr>
        <w:pStyle w:val="Heading1"/>
        <w:rPr>
          <w:rFonts w:ascii="Times" w:hAnsi="Times"/>
        </w:rPr>
      </w:pPr>
      <w:bookmarkStart w:id="101" w:name="_Toc484523646"/>
      <w:r w:rsidRPr="00622F8B">
        <w:rPr>
          <w:rFonts w:ascii="Times" w:hAnsi="Times"/>
        </w:rPr>
        <w:lastRenderedPageBreak/>
        <w:t>Presentation of information/evidence collected, including summary of data from literature</w:t>
      </w:r>
      <w:bookmarkEnd w:id="101"/>
    </w:p>
    <w:p w14:paraId="5DFA3001" w14:textId="1E03E0E4" w:rsidR="00637603" w:rsidRPr="00622F8B" w:rsidRDefault="00637603" w:rsidP="009A30E7">
      <w:pPr>
        <w:pStyle w:val="BodyText"/>
        <w:rPr>
          <w:rFonts w:ascii="Times" w:hAnsi="Times"/>
          <w:b/>
        </w:rPr>
      </w:pPr>
      <w:r w:rsidRPr="00622F8B">
        <w:rPr>
          <w:rFonts w:ascii="Times" w:hAnsi="Times"/>
          <w:b/>
        </w:rPr>
        <w:t>Previous Research:</w:t>
      </w:r>
    </w:p>
    <w:p w14:paraId="2F822342" w14:textId="1C770611" w:rsidR="00637603" w:rsidRPr="00622F8B" w:rsidRDefault="007901DB" w:rsidP="00373231">
      <w:pPr>
        <w:pStyle w:val="BodyText"/>
        <w:rPr>
          <w:rFonts w:ascii="Times" w:hAnsi="Times"/>
          <w:u w:val="single"/>
        </w:rPr>
      </w:pPr>
      <w:r w:rsidRPr="00622F8B">
        <w:rPr>
          <w:rFonts w:ascii="Times" w:hAnsi="Times"/>
          <w:u w:val="single"/>
        </w:rPr>
        <w:t>Seminal paper</w:t>
      </w:r>
    </w:p>
    <w:p w14:paraId="15D7449A" w14:textId="08BC8AF7" w:rsidR="00637603" w:rsidRPr="00622F8B" w:rsidRDefault="00637603" w:rsidP="005579FF">
      <w:pPr>
        <w:pStyle w:val="BodyText"/>
        <w:rPr>
          <w:rFonts w:ascii="Times" w:hAnsi="Times"/>
        </w:rPr>
      </w:pPr>
      <w:r w:rsidRPr="00622F8B">
        <w:rPr>
          <w:rFonts w:ascii="Times" w:hAnsi="Times"/>
        </w:rPr>
        <w:t>Agrawal and Asonov’s seminal paper analyze</w:t>
      </w:r>
      <w:ins w:id="102" w:author="Author">
        <w:r w:rsidR="00C877FF">
          <w:rPr>
            <w:rFonts w:ascii="Times" w:hAnsi="Times"/>
          </w:rPr>
          <w:t>s</w:t>
        </w:r>
      </w:ins>
      <w:r w:rsidRPr="00622F8B">
        <w:rPr>
          <w:rFonts w:ascii="Times" w:hAnsi="Times"/>
        </w:rPr>
        <w:t xml:space="preserve"> acoustic emanations using keystroke press peaks rather than release peaks.</w:t>
      </w:r>
      <w:commentRangeStart w:id="103"/>
      <w:r w:rsidRPr="00622F8B">
        <w:rPr>
          <w:rFonts w:ascii="Times" w:hAnsi="Times"/>
        </w:rPr>
        <w:fldChar w:fldCharType="begin"/>
      </w:r>
      <w:r w:rsidRPr="00622F8B">
        <w:rPr>
          <w:rFonts w:ascii="Times" w:hAnsi="Times"/>
        </w:rPr>
        <w:instrText xml:space="preserve"> NOTEREF _Ref480385313 \f \h </w:instrText>
      </w:r>
      <w:r w:rsidR="00622F8B">
        <w:rPr>
          <w:rFonts w:ascii="Times" w:hAnsi="Times"/>
        </w:rPr>
        <w:instrText xml:space="preserve"> \* MERGEFORMAT </w:instrText>
      </w:r>
      <w:r w:rsidRPr="00622F8B">
        <w:rPr>
          <w:rFonts w:ascii="Times" w:hAnsi="Times"/>
        </w:rPr>
      </w:r>
      <w:r w:rsidRPr="00622F8B">
        <w:rPr>
          <w:rFonts w:ascii="Times" w:hAnsi="Times"/>
        </w:rPr>
        <w:fldChar w:fldCharType="separate"/>
      </w:r>
      <w:r w:rsidRPr="00622F8B">
        <w:rPr>
          <w:rStyle w:val="FootnoteReference"/>
          <w:rFonts w:ascii="Times" w:hAnsi="Times"/>
        </w:rPr>
        <w:t>1</w:t>
      </w:r>
      <w:r w:rsidRPr="00622F8B">
        <w:rPr>
          <w:rFonts w:ascii="Times" w:hAnsi="Times"/>
        </w:rPr>
        <w:fldChar w:fldCharType="end"/>
      </w:r>
      <w:commentRangeEnd w:id="103"/>
      <w:r w:rsidR="00C877FF">
        <w:rPr>
          <w:rStyle w:val="CommentReference"/>
        </w:rPr>
        <w:commentReference w:id="103"/>
      </w:r>
      <w:r w:rsidRPr="00622F8B">
        <w:rPr>
          <w:rFonts w:ascii="Times" w:hAnsi="Times"/>
        </w:rPr>
        <w:t xml:space="preserve"> They converted the audio sample using Fourier transform techniques to switch to frequency rather than time based measurements.</w:t>
      </w:r>
      <w:r w:rsidR="005579FF">
        <w:rPr>
          <w:rFonts w:ascii="Times" w:hAnsi="Times"/>
        </w:rPr>
        <w:t xml:space="preserve"> They were </w:t>
      </w:r>
      <w:r w:rsidRPr="00622F8B">
        <w:rPr>
          <w:rFonts w:ascii="Times" w:hAnsi="Times"/>
        </w:rPr>
        <w:t xml:space="preserve">79% accurate based </w:t>
      </w:r>
      <w:commentRangeStart w:id="104"/>
      <w:r w:rsidRPr="00622F8B">
        <w:rPr>
          <w:rFonts w:ascii="Times" w:hAnsi="Times"/>
        </w:rPr>
        <w:t xml:space="preserve">off of </w:t>
      </w:r>
      <w:commentRangeEnd w:id="104"/>
      <w:r w:rsidR="00C877FF">
        <w:rPr>
          <w:rStyle w:val="CommentReference"/>
        </w:rPr>
        <w:commentReference w:id="104"/>
      </w:r>
      <w:r w:rsidRPr="00622F8B">
        <w:rPr>
          <w:rFonts w:ascii="Times" w:hAnsi="Times"/>
        </w:rPr>
        <w:t xml:space="preserve">300 test clicks. </w:t>
      </w:r>
      <w:r w:rsidR="005579FF">
        <w:rPr>
          <w:rFonts w:ascii="Times" w:hAnsi="Times"/>
        </w:rPr>
        <w:t>The implantation n</w:t>
      </w:r>
      <w:r w:rsidRPr="00622F8B">
        <w:rPr>
          <w:rFonts w:ascii="Times" w:hAnsi="Times"/>
        </w:rPr>
        <w:t>eeded</w:t>
      </w:r>
      <w:r w:rsidR="005579FF">
        <w:rPr>
          <w:rFonts w:ascii="Times" w:hAnsi="Times"/>
        </w:rPr>
        <w:t xml:space="preserve"> supervised</w:t>
      </w:r>
      <w:r w:rsidRPr="00622F8B">
        <w:rPr>
          <w:rFonts w:ascii="Times" w:hAnsi="Times"/>
        </w:rPr>
        <w:t xml:space="preserve"> training to evaluate that the user typed correctly. That is, the researchers needed to know what the user was typing beforehand to train the algorithm.</w:t>
      </w:r>
    </w:p>
    <w:p w14:paraId="1D30767F" w14:textId="68DCBF17" w:rsidR="007901DB" w:rsidRPr="00622F8B" w:rsidRDefault="007901DB" w:rsidP="00373231">
      <w:pPr>
        <w:pStyle w:val="BodyText"/>
        <w:rPr>
          <w:rFonts w:ascii="Times" w:hAnsi="Times"/>
          <w:u w:val="single"/>
        </w:rPr>
      </w:pPr>
      <w:r w:rsidRPr="00622F8B">
        <w:rPr>
          <w:rFonts w:ascii="Times" w:hAnsi="Times"/>
          <w:u w:val="single"/>
        </w:rPr>
        <w:t>Second paper building on original research</w:t>
      </w:r>
    </w:p>
    <w:p w14:paraId="50A6A0EB" w14:textId="70F02ABC" w:rsidR="008D5D16" w:rsidRPr="00622F8B" w:rsidRDefault="00373231" w:rsidP="00373231">
      <w:pPr>
        <w:pStyle w:val="BodyText"/>
        <w:rPr>
          <w:rFonts w:ascii="Times" w:hAnsi="Times"/>
        </w:rPr>
      </w:pPr>
      <w:r w:rsidRPr="00622F8B">
        <w:rPr>
          <w:rFonts w:ascii="Times" w:hAnsi="Times"/>
        </w:rPr>
        <w:t>Researchers from Berkeley were able to continue a year later</w:t>
      </w:r>
      <w:bookmarkStart w:id="105" w:name="_Ref486873926"/>
      <w:r w:rsidR="00B267A9">
        <w:rPr>
          <w:rStyle w:val="FootnoteReference"/>
          <w:rFonts w:ascii="Times" w:hAnsi="Times"/>
        </w:rPr>
        <w:footnoteReference w:id="12"/>
      </w:r>
      <w:bookmarkEnd w:id="105"/>
      <w:r w:rsidRPr="00622F8B">
        <w:rPr>
          <w:rFonts w:ascii="Times" w:hAnsi="Times"/>
        </w:rPr>
        <w:t>. They were able to find</w:t>
      </w:r>
      <w:r w:rsidR="005579FF">
        <w:rPr>
          <w:rFonts w:ascii="Times" w:hAnsi="Times"/>
        </w:rPr>
        <w:t xml:space="preserve"> combine</w:t>
      </w:r>
      <w:r w:rsidRPr="00622F8B">
        <w:rPr>
          <w:rFonts w:ascii="Times" w:hAnsi="Times"/>
        </w:rPr>
        <w:t xml:space="preserve"> </w:t>
      </w:r>
      <w:r w:rsidRPr="00622F8B">
        <w:rPr>
          <w:rFonts w:ascii="Times" w:hAnsi="Times"/>
          <w:i/>
        </w:rPr>
        <w:t>unsupervised</w:t>
      </w:r>
      <w:r w:rsidR="007206C4">
        <w:rPr>
          <w:rFonts w:ascii="Times" w:hAnsi="Times"/>
        </w:rPr>
        <w:t xml:space="preserve"> clusters of keystrokes</w:t>
      </w:r>
      <w:r w:rsidR="00414B4C" w:rsidRPr="00622F8B">
        <w:rPr>
          <w:rFonts w:ascii="Times" w:hAnsi="Times"/>
        </w:rPr>
        <w:t xml:space="preserve"> </w:t>
      </w:r>
      <w:r w:rsidR="005579FF">
        <w:rPr>
          <w:rFonts w:ascii="Times" w:hAnsi="Times"/>
        </w:rPr>
        <w:t>with supervised learning to increase the accuracy of their attack</w:t>
      </w:r>
      <w:r w:rsidR="007206C4">
        <w:rPr>
          <w:rFonts w:ascii="Times" w:hAnsi="Times"/>
        </w:rPr>
        <w:t>:</w:t>
      </w:r>
    </w:p>
    <w:p w14:paraId="4F32637F" w14:textId="77777777" w:rsidR="0044049A" w:rsidRDefault="008D5D16" w:rsidP="0044049A">
      <w:pPr>
        <w:keepNext/>
        <w:widowControl w:val="0"/>
        <w:autoSpaceDE w:val="0"/>
        <w:autoSpaceDN w:val="0"/>
        <w:adjustRightInd w:val="0"/>
        <w:spacing w:after="0" w:line="280" w:lineRule="atLeast"/>
        <w:jc w:val="center"/>
      </w:pPr>
      <w:bookmarkStart w:id="106" w:name="HMMFigure"/>
      <w:bookmarkEnd w:id="106"/>
      <w:r w:rsidRPr="00622F8B">
        <w:rPr>
          <w:rFonts w:ascii="Times" w:hAnsi="Times" w:cs="Times"/>
          <w:noProof/>
          <w:color w:val="000000"/>
          <w:sz w:val="24"/>
          <w:szCs w:val="24"/>
        </w:rPr>
        <w:drawing>
          <wp:inline distT="0" distB="0" distL="0" distR="0" wp14:anchorId="5335EB1C" wp14:editId="2C51E232">
            <wp:extent cx="3391535" cy="1238250"/>
            <wp:effectExtent l="0" t="0" r="1206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1535" cy="1238250"/>
                    </a:xfrm>
                    <a:prstGeom prst="rect">
                      <a:avLst/>
                    </a:prstGeom>
                    <a:noFill/>
                    <a:ln>
                      <a:noFill/>
                    </a:ln>
                  </pic:spPr>
                </pic:pic>
              </a:graphicData>
            </a:graphic>
          </wp:inline>
        </w:drawing>
      </w:r>
      <w:bookmarkStart w:id="107" w:name="_Ref486774920"/>
    </w:p>
    <w:p w14:paraId="568975E0" w14:textId="2A20B2D1" w:rsidR="008D5D16" w:rsidRPr="0044049A" w:rsidRDefault="0044049A" w:rsidP="0044049A">
      <w:pPr>
        <w:pStyle w:val="Caption"/>
        <w:jc w:val="center"/>
      </w:pPr>
      <w:r>
        <w:t xml:space="preserve">Figure </w:t>
      </w:r>
      <w:fldSimple w:instr=" SEQ Figure \* ARABIC ">
        <w:r w:rsidR="00AA7292">
          <w:rPr>
            <w:noProof/>
          </w:rPr>
          <w:t>4</w:t>
        </w:r>
      </w:fldSimple>
      <w:r w:rsidR="00AA7292">
        <w:rPr>
          <w:noProof/>
        </w:rPr>
        <w:t>: Character HMM</w:t>
      </w:r>
      <w:bookmarkStart w:id="108" w:name="_Ref486956527"/>
      <w:r w:rsidR="006215FE">
        <w:rPr>
          <w:rStyle w:val="FootnoteReference"/>
          <w:rFonts w:ascii="Times" w:hAnsi="Times" w:cs="Times"/>
          <w:color w:val="000000"/>
          <w:sz w:val="24"/>
          <w:szCs w:val="24"/>
        </w:rPr>
        <w:footnoteReference w:id="13"/>
      </w:r>
      <w:bookmarkEnd w:id="107"/>
      <w:bookmarkEnd w:id="108"/>
    </w:p>
    <w:p w14:paraId="6818CBB2" w14:textId="77777777" w:rsidR="005579FF" w:rsidRPr="00622F8B" w:rsidRDefault="005579FF" w:rsidP="008D5D16">
      <w:pPr>
        <w:widowControl w:val="0"/>
        <w:autoSpaceDE w:val="0"/>
        <w:autoSpaceDN w:val="0"/>
        <w:adjustRightInd w:val="0"/>
        <w:spacing w:after="0" w:line="280" w:lineRule="atLeast"/>
        <w:rPr>
          <w:rFonts w:ascii="Times" w:hAnsi="Times" w:cs="Times"/>
          <w:color w:val="000000"/>
          <w:sz w:val="24"/>
          <w:szCs w:val="24"/>
        </w:rPr>
      </w:pPr>
    </w:p>
    <w:p w14:paraId="0019626B" w14:textId="089EEA04" w:rsidR="008D5D16" w:rsidRDefault="00373231" w:rsidP="00373231">
      <w:pPr>
        <w:pStyle w:val="BodyText"/>
        <w:rPr>
          <w:rFonts w:ascii="Times" w:hAnsi="Times"/>
        </w:rPr>
      </w:pPr>
      <w:del w:id="109" w:author="Author">
        <w:r w:rsidRPr="00622F8B" w:rsidDel="006D39AA">
          <w:rPr>
            <w:rFonts w:ascii="Times" w:hAnsi="Times"/>
          </w:rPr>
          <w:delText xml:space="preserve"> </w:delText>
        </w:r>
      </w:del>
      <w:r w:rsidRPr="00622F8B">
        <w:rPr>
          <w:rFonts w:ascii="Times" w:hAnsi="Times"/>
        </w:rPr>
        <w:t>They</w:t>
      </w:r>
      <w:ins w:id="110" w:author="Author">
        <w:r w:rsidR="006D39AA">
          <w:rPr>
            <w:rFonts w:ascii="Times" w:hAnsi="Times"/>
          </w:rPr>
          <w:t>,</w:t>
        </w:r>
      </w:ins>
      <w:r w:rsidRPr="00622F8B">
        <w:rPr>
          <w:rFonts w:ascii="Times" w:hAnsi="Times"/>
        </w:rPr>
        <w:t xml:space="preserve"> then applied a language model and used a dictionary attack to recover text. That text was used to train a supervised </w:t>
      </w:r>
      <w:r w:rsidR="009F2341">
        <w:rPr>
          <w:rFonts w:ascii="Times" w:hAnsi="Times"/>
        </w:rPr>
        <w:t xml:space="preserve">language </w:t>
      </w:r>
      <w:r w:rsidRPr="00622F8B">
        <w:rPr>
          <w:rFonts w:ascii="Times" w:hAnsi="Times"/>
        </w:rPr>
        <w:t xml:space="preserve">classifier multiple times. </w:t>
      </w:r>
    </w:p>
    <w:p w14:paraId="48A47491" w14:textId="77777777" w:rsidR="005579FF" w:rsidRPr="00622F8B" w:rsidRDefault="005579FF" w:rsidP="00373231">
      <w:pPr>
        <w:pStyle w:val="BodyText"/>
        <w:rPr>
          <w:rFonts w:ascii="Times" w:hAnsi="Times"/>
        </w:rPr>
      </w:pPr>
    </w:p>
    <w:p w14:paraId="39653178" w14:textId="77777777" w:rsidR="00FC3EF4" w:rsidRDefault="008D5D16" w:rsidP="00FC3EF4">
      <w:pPr>
        <w:keepNext/>
        <w:widowControl w:val="0"/>
        <w:autoSpaceDE w:val="0"/>
        <w:autoSpaceDN w:val="0"/>
        <w:adjustRightInd w:val="0"/>
        <w:spacing w:after="0" w:line="280" w:lineRule="atLeast"/>
        <w:jc w:val="center"/>
      </w:pPr>
      <w:r w:rsidRPr="00622F8B">
        <w:rPr>
          <w:rFonts w:ascii="Times" w:hAnsi="Times" w:cs="Times"/>
          <w:noProof/>
          <w:color w:val="000000"/>
          <w:sz w:val="24"/>
          <w:szCs w:val="24"/>
        </w:rPr>
        <w:drawing>
          <wp:inline distT="0" distB="0" distL="0" distR="0" wp14:anchorId="297DB1B4" wp14:editId="7A4CBC57">
            <wp:extent cx="4699635" cy="1169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9635" cy="1169035"/>
                    </a:xfrm>
                    <a:prstGeom prst="rect">
                      <a:avLst/>
                    </a:prstGeom>
                    <a:noFill/>
                    <a:ln>
                      <a:noFill/>
                    </a:ln>
                  </pic:spPr>
                </pic:pic>
              </a:graphicData>
            </a:graphic>
          </wp:inline>
        </w:drawing>
      </w:r>
    </w:p>
    <w:p w14:paraId="56170C39" w14:textId="4378BF49" w:rsidR="008D5D16" w:rsidRPr="00AA7292" w:rsidRDefault="00FC3EF4" w:rsidP="00AA7292">
      <w:pPr>
        <w:pStyle w:val="Caption"/>
        <w:jc w:val="center"/>
      </w:pPr>
      <w:commentRangeStart w:id="111"/>
      <w:r>
        <w:t xml:space="preserve">Figure </w:t>
      </w:r>
      <w:fldSimple w:instr=" SEQ Figure \* ARABIC ">
        <w:r w:rsidR="00AA7292">
          <w:rPr>
            <w:noProof/>
          </w:rPr>
          <w:t>5</w:t>
        </w:r>
      </w:fldSimple>
      <w:commentRangeEnd w:id="111"/>
      <w:r w:rsidR="006D39AA">
        <w:rPr>
          <w:rStyle w:val="CommentReference"/>
          <w:bCs w:val="0"/>
        </w:rPr>
        <w:commentReference w:id="111"/>
      </w:r>
      <w:r>
        <w:t xml:space="preserve"> Word HMM</w:t>
      </w:r>
      <w:r w:rsidR="005754E2">
        <w:rPr>
          <w:rFonts w:ascii="Times" w:hAnsi="Times" w:cs="Times"/>
          <w:color w:val="000000"/>
          <w:sz w:val="24"/>
          <w:szCs w:val="24"/>
        </w:rPr>
        <w:fldChar w:fldCharType="begin"/>
      </w:r>
      <w:r w:rsidR="005754E2">
        <w:rPr>
          <w:rFonts w:ascii="Times" w:hAnsi="Times" w:cs="Times"/>
          <w:color w:val="000000"/>
          <w:sz w:val="24"/>
          <w:szCs w:val="24"/>
        </w:rPr>
        <w:instrText xml:space="preserve"> NOTEREF _Ref486774943 \f \h </w:instrText>
      </w:r>
      <w:r w:rsidR="005754E2">
        <w:rPr>
          <w:rFonts w:ascii="Times" w:hAnsi="Times" w:cs="Times"/>
          <w:color w:val="000000"/>
          <w:sz w:val="24"/>
          <w:szCs w:val="24"/>
        </w:rPr>
      </w:r>
      <w:r w:rsidR="005754E2">
        <w:rPr>
          <w:rFonts w:ascii="Times" w:hAnsi="Times" w:cs="Times"/>
          <w:color w:val="000000"/>
          <w:sz w:val="24"/>
          <w:szCs w:val="24"/>
        </w:rPr>
        <w:fldChar w:fldCharType="separate"/>
      </w:r>
      <w:r w:rsidR="005754E2" w:rsidRPr="005754E2">
        <w:rPr>
          <w:rStyle w:val="FootnoteReference"/>
        </w:rPr>
        <w:t>13</w:t>
      </w:r>
      <w:r w:rsidR="005754E2">
        <w:rPr>
          <w:rFonts w:ascii="Times" w:hAnsi="Times" w:cs="Times"/>
          <w:color w:val="000000"/>
          <w:sz w:val="24"/>
          <w:szCs w:val="24"/>
        </w:rPr>
        <w:fldChar w:fldCharType="end"/>
      </w:r>
    </w:p>
    <w:p w14:paraId="4247B4D8" w14:textId="77777777" w:rsidR="008D5D16" w:rsidRPr="00622F8B" w:rsidRDefault="008D5D16" w:rsidP="00373231">
      <w:pPr>
        <w:pStyle w:val="BodyText"/>
        <w:rPr>
          <w:rFonts w:ascii="Times" w:hAnsi="Times"/>
        </w:rPr>
      </w:pPr>
    </w:p>
    <w:p w14:paraId="52BBFDCD" w14:textId="5A34A3C2" w:rsidR="00637603" w:rsidRPr="00622F8B" w:rsidRDefault="00373231" w:rsidP="00373231">
      <w:pPr>
        <w:pStyle w:val="BodyText"/>
        <w:rPr>
          <w:rFonts w:ascii="Times" w:hAnsi="Times"/>
        </w:rPr>
      </w:pPr>
      <w:r w:rsidRPr="00622F8B">
        <w:rPr>
          <w:rFonts w:ascii="Times" w:hAnsi="Times"/>
        </w:rPr>
        <w:t>This was done on a Pentium 4</w:t>
      </w:r>
      <w:ins w:id="112" w:author="Author">
        <w:r w:rsidR="006D39AA">
          <w:rPr>
            <w:rFonts w:ascii="Times" w:hAnsi="Times"/>
          </w:rPr>
          <w:t xml:space="preserve">, </w:t>
        </w:r>
      </w:ins>
      <w:del w:id="113" w:author="Author">
        <w:r w:rsidRPr="00622F8B" w:rsidDel="006D39AA">
          <w:rPr>
            <w:rFonts w:ascii="Times" w:hAnsi="Times"/>
          </w:rPr>
          <w:delText xml:space="preserve"> machine </w:delText>
        </w:r>
      </w:del>
      <w:r w:rsidR="008D5D16" w:rsidRPr="00622F8B">
        <w:rPr>
          <w:rFonts w:ascii="Times" w:hAnsi="Times"/>
        </w:rPr>
        <w:t>3.0 G</w:t>
      </w:r>
      <w:ins w:id="114" w:author="Author">
        <w:r w:rsidR="006D39AA">
          <w:rPr>
            <w:rFonts w:ascii="Times" w:hAnsi="Times"/>
          </w:rPr>
          <w:t>H</w:t>
        </w:r>
      </w:ins>
      <w:del w:id="115" w:author="Author">
        <w:r w:rsidR="008D5D16" w:rsidRPr="00622F8B" w:rsidDel="006D39AA">
          <w:rPr>
            <w:rFonts w:ascii="Times" w:hAnsi="Times"/>
          </w:rPr>
          <w:delText>h</w:delText>
        </w:r>
      </w:del>
      <w:r w:rsidR="008D5D16" w:rsidRPr="00622F8B">
        <w:rPr>
          <w:rFonts w:ascii="Times" w:hAnsi="Times"/>
        </w:rPr>
        <w:t xml:space="preserve">z machine and took </w:t>
      </w:r>
      <w:r w:rsidR="005630FB" w:rsidRPr="00622F8B">
        <w:rPr>
          <w:rFonts w:ascii="Times" w:hAnsi="Times"/>
        </w:rPr>
        <w:t xml:space="preserve">11 minutes for only 100 characters. </w:t>
      </w:r>
      <w:r w:rsidR="00847A5C" w:rsidRPr="00622F8B">
        <w:rPr>
          <w:rFonts w:ascii="Times" w:hAnsi="Times"/>
        </w:rPr>
        <w:t xml:space="preserve">Similar calculations for more practical datasets, e.g., longer than a paragraph could take hours or days using the same machine. </w:t>
      </w:r>
      <w:r w:rsidR="00C87B5D">
        <w:rPr>
          <w:rFonts w:ascii="Times" w:hAnsi="Times"/>
        </w:rPr>
        <w:t xml:space="preserve">Computation </w:t>
      </w:r>
      <w:r w:rsidR="005579FF">
        <w:rPr>
          <w:rFonts w:ascii="Times" w:hAnsi="Times"/>
        </w:rPr>
        <w:t>measurements</w:t>
      </w:r>
      <w:r w:rsidR="00C87B5D">
        <w:rPr>
          <w:rFonts w:ascii="Times" w:hAnsi="Times"/>
        </w:rPr>
        <w:t xml:space="preserve"> </w:t>
      </w:r>
      <w:r w:rsidR="00847A5C" w:rsidRPr="00622F8B">
        <w:rPr>
          <w:rFonts w:ascii="Times" w:hAnsi="Times"/>
        </w:rPr>
        <w:t xml:space="preserve">using </w:t>
      </w:r>
      <w:r w:rsidR="00C87B5D">
        <w:rPr>
          <w:rFonts w:ascii="Times" w:hAnsi="Times"/>
        </w:rPr>
        <w:t xml:space="preserve">more </w:t>
      </w:r>
      <w:r w:rsidR="00847A5C" w:rsidRPr="00622F8B">
        <w:rPr>
          <w:rFonts w:ascii="Times" w:hAnsi="Times"/>
        </w:rPr>
        <w:t>modern hardware</w:t>
      </w:r>
      <w:r w:rsidR="00C87B5D">
        <w:rPr>
          <w:rFonts w:ascii="Times" w:hAnsi="Times"/>
        </w:rPr>
        <w:t xml:space="preserve"> were not</w:t>
      </w:r>
      <w:r w:rsidR="005579FF">
        <w:rPr>
          <w:rFonts w:ascii="Times" w:hAnsi="Times"/>
        </w:rPr>
        <w:t xml:space="preserve"> found</w:t>
      </w:r>
      <w:r w:rsidR="00847A5C" w:rsidRPr="00622F8B">
        <w:rPr>
          <w:rFonts w:ascii="Times" w:hAnsi="Times"/>
        </w:rPr>
        <w:t>.</w:t>
      </w:r>
    </w:p>
    <w:p w14:paraId="11048E7F" w14:textId="77777777" w:rsidR="00637603" w:rsidRPr="00622F8B" w:rsidRDefault="00637603" w:rsidP="00637603">
      <w:pPr>
        <w:pStyle w:val="BodyText"/>
        <w:ind w:left="720"/>
        <w:rPr>
          <w:rFonts w:ascii="Times" w:hAnsi="Times"/>
        </w:rPr>
      </w:pPr>
    </w:p>
    <w:p w14:paraId="68F4DF7B" w14:textId="77777777" w:rsidR="002F42E3" w:rsidRDefault="00637603" w:rsidP="002F42E3">
      <w:pPr>
        <w:pStyle w:val="BodyText"/>
        <w:keepNext/>
        <w:jc w:val="center"/>
      </w:pPr>
      <w:commentRangeStart w:id="116"/>
      <w:r w:rsidRPr="00622F8B">
        <w:rPr>
          <w:rFonts w:ascii="Times" w:hAnsi="Times"/>
          <w:noProof/>
        </w:rPr>
        <w:drawing>
          <wp:inline distT="0" distB="0" distL="0" distR="0" wp14:anchorId="4064F8D8" wp14:editId="7CAB4D28">
            <wp:extent cx="4801544" cy="614291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7545" cy="6150588"/>
                    </a:xfrm>
                    <a:prstGeom prst="rect">
                      <a:avLst/>
                    </a:prstGeom>
                    <a:noFill/>
                    <a:ln>
                      <a:noFill/>
                    </a:ln>
                  </pic:spPr>
                </pic:pic>
              </a:graphicData>
            </a:graphic>
          </wp:inline>
        </w:drawing>
      </w:r>
      <w:commentRangeEnd w:id="116"/>
      <w:r w:rsidR="006D39AA">
        <w:rPr>
          <w:rStyle w:val="CommentReference"/>
        </w:rPr>
        <w:commentReference w:id="116"/>
      </w:r>
    </w:p>
    <w:p w14:paraId="42A4CFC3" w14:textId="77A3547E" w:rsidR="00637603" w:rsidRPr="002F42E3" w:rsidRDefault="002F42E3" w:rsidP="002F42E3">
      <w:pPr>
        <w:pStyle w:val="Caption"/>
        <w:jc w:val="center"/>
      </w:pPr>
      <w:r>
        <w:t xml:space="preserve">Figure </w:t>
      </w:r>
      <w:fldSimple w:instr=" SEQ Figure \* ARABIC ">
        <w:r w:rsidR="00AA7292">
          <w:rPr>
            <w:noProof/>
          </w:rPr>
          <w:t>6</w:t>
        </w:r>
      </w:fldSimple>
      <w:r>
        <w:t>: Clustered HMM</w:t>
      </w:r>
      <w:r w:rsidR="00687CD2">
        <w:rPr>
          <w:rFonts w:ascii="Times" w:hAnsi="Times"/>
          <w:b/>
          <w:sz w:val="28"/>
          <w:szCs w:val="28"/>
        </w:rPr>
        <w:fldChar w:fldCharType="begin"/>
      </w:r>
      <w:r w:rsidR="00687CD2">
        <w:rPr>
          <w:rFonts w:ascii="Times" w:hAnsi="Times"/>
          <w:b/>
          <w:sz w:val="28"/>
          <w:szCs w:val="28"/>
        </w:rPr>
        <w:instrText xml:space="preserve"> NOTEREF _Ref486774920 \f \h </w:instrText>
      </w:r>
      <w:r w:rsidR="00687CD2">
        <w:rPr>
          <w:rFonts w:ascii="Times" w:hAnsi="Times"/>
          <w:b/>
          <w:sz w:val="28"/>
          <w:szCs w:val="28"/>
        </w:rPr>
      </w:r>
      <w:r w:rsidR="00687CD2">
        <w:rPr>
          <w:rFonts w:ascii="Times" w:hAnsi="Times"/>
          <w:b/>
          <w:sz w:val="28"/>
          <w:szCs w:val="28"/>
        </w:rPr>
        <w:fldChar w:fldCharType="separate"/>
      </w:r>
      <w:r w:rsidR="00687CD2" w:rsidRPr="00687CD2">
        <w:rPr>
          <w:rStyle w:val="FootnoteReference"/>
        </w:rPr>
        <w:t>12</w:t>
      </w:r>
      <w:r w:rsidR="00687CD2">
        <w:rPr>
          <w:rFonts w:ascii="Times" w:hAnsi="Times"/>
          <w:b/>
          <w:sz w:val="28"/>
          <w:szCs w:val="28"/>
        </w:rPr>
        <w:fldChar w:fldCharType="end"/>
      </w:r>
    </w:p>
    <w:p w14:paraId="2DA92565" w14:textId="77777777" w:rsidR="005630FB" w:rsidRPr="00622F8B" w:rsidRDefault="005630FB" w:rsidP="00EE278B">
      <w:pPr>
        <w:pStyle w:val="BodyText"/>
        <w:rPr>
          <w:rFonts w:ascii="Times" w:hAnsi="Times"/>
          <w:b/>
          <w:sz w:val="28"/>
          <w:szCs w:val="28"/>
        </w:rPr>
      </w:pPr>
    </w:p>
    <w:p w14:paraId="4FED659A" w14:textId="77777777" w:rsidR="002F42E3" w:rsidRDefault="002F42E3" w:rsidP="007901DB">
      <w:pPr>
        <w:pStyle w:val="BodyText"/>
        <w:rPr>
          <w:rFonts w:ascii="Times" w:hAnsi="Times"/>
          <w:u w:val="single"/>
        </w:rPr>
      </w:pPr>
    </w:p>
    <w:p w14:paraId="76E0915B" w14:textId="77777777" w:rsidR="002F42E3" w:rsidRDefault="002F42E3" w:rsidP="007901DB">
      <w:pPr>
        <w:pStyle w:val="BodyText"/>
        <w:rPr>
          <w:rFonts w:ascii="Times" w:hAnsi="Times"/>
          <w:u w:val="single"/>
        </w:rPr>
      </w:pPr>
    </w:p>
    <w:p w14:paraId="203555A8" w14:textId="77777777" w:rsidR="002F42E3" w:rsidRDefault="002F42E3" w:rsidP="007901DB">
      <w:pPr>
        <w:pStyle w:val="BodyText"/>
        <w:rPr>
          <w:rFonts w:ascii="Times" w:hAnsi="Times"/>
          <w:u w:val="single"/>
        </w:rPr>
      </w:pPr>
    </w:p>
    <w:p w14:paraId="3923E2C7" w14:textId="77777777" w:rsidR="002F42E3" w:rsidRDefault="002F42E3" w:rsidP="007901DB">
      <w:pPr>
        <w:pStyle w:val="BodyText"/>
        <w:rPr>
          <w:rFonts w:ascii="Times" w:hAnsi="Times"/>
          <w:u w:val="single"/>
        </w:rPr>
      </w:pPr>
    </w:p>
    <w:p w14:paraId="2BAEDE74" w14:textId="77777777" w:rsidR="002F42E3" w:rsidRDefault="008F35F1" w:rsidP="007901DB">
      <w:pPr>
        <w:pStyle w:val="BodyText"/>
        <w:rPr>
          <w:rFonts w:ascii="Times" w:hAnsi="Times"/>
        </w:rPr>
      </w:pPr>
      <w:r w:rsidRPr="00622F8B">
        <w:rPr>
          <w:rFonts w:ascii="Times" w:hAnsi="Times"/>
          <w:u w:val="single"/>
        </w:rPr>
        <w:lastRenderedPageBreak/>
        <w:t xml:space="preserve">Hidden </w:t>
      </w:r>
      <w:r w:rsidR="00847A5C" w:rsidRPr="00622F8B">
        <w:rPr>
          <w:rFonts w:ascii="Times" w:hAnsi="Times"/>
          <w:u w:val="single"/>
        </w:rPr>
        <w:t>Markov Model</w:t>
      </w:r>
    </w:p>
    <w:p w14:paraId="7DD0135A" w14:textId="6E98CC3F" w:rsidR="00847A5C" w:rsidRPr="00622F8B" w:rsidRDefault="00847A5C" w:rsidP="007901DB">
      <w:pPr>
        <w:pStyle w:val="BodyText"/>
        <w:rPr>
          <w:rFonts w:ascii="Times" w:hAnsi="Times"/>
        </w:rPr>
      </w:pPr>
      <w:r w:rsidRPr="00622F8B">
        <w:rPr>
          <w:rFonts w:ascii="Times" w:hAnsi="Times"/>
        </w:rPr>
        <w:t xml:space="preserve">A significant factor left out in previous research </w:t>
      </w:r>
      <w:r w:rsidR="00754749" w:rsidRPr="00622F8B">
        <w:rPr>
          <w:rFonts w:ascii="Times" w:hAnsi="Times"/>
        </w:rPr>
        <w:t>has been</w:t>
      </w:r>
      <w:r w:rsidRPr="00622F8B">
        <w:rPr>
          <w:rFonts w:ascii="Times" w:hAnsi="Times"/>
        </w:rPr>
        <w:t xml:space="preserve"> incorporating </w:t>
      </w:r>
      <w:r w:rsidR="00D97F65" w:rsidRPr="00622F8B">
        <w:rPr>
          <w:rFonts w:ascii="Times" w:hAnsi="Times"/>
        </w:rPr>
        <w:t>hidden M</w:t>
      </w:r>
      <w:r w:rsidR="00754749" w:rsidRPr="00622F8B">
        <w:rPr>
          <w:rFonts w:ascii="Times" w:hAnsi="Times"/>
        </w:rPr>
        <w:t>arkov models on both key press and key release, rather t</w:t>
      </w:r>
      <w:r w:rsidR="00E057C4" w:rsidRPr="00622F8B">
        <w:rPr>
          <w:rFonts w:ascii="Times" w:hAnsi="Times"/>
        </w:rPr>
        <w:t xml:space="preserve">han just the </w:t>
      </w:r>
      <w:r w:rsidR="0080130B" w:rsidRPr="00622F8B">
        <w:rPr>
          <w:rFonts w:ascii="Times" w:hAnsi="Times"/>
        </w:rPr>
        <w:t>louder key press. Interesting</w:t>
      </w:r>
      <w:r w:rsidR="00C0482D" w:rsidRPr="00622F8B">
        <w:rPr>
          <w:rFonts w:ascii="Times" w:hAnsi="Times"/>
        </w:rPr>
        <w:t>ly,</w:t>
      </w:r>
      <w:r w:rsidR="0080130B" w:rsidRPr="00622F8B">
        <w:rPr>
          <w:rFonts w:ascii="Times" w:hAnsi="Times"/>
        </w:rPr>
        <w:t xml:space="preserve"> Gould developed a paper</w:t>
      </w:r>
      <w:r w:rsidR="00E057C4" w:rsidRPr="00622F8B">
        <w:rPr>
          <w:rFonts w:ascii="Times" w:hAnsi="Times"/>
        </w:rPr>
        <w:t xml:space="preserve"> shortly after Li et al</w:t>
      </w:r>
      <w:r w:rsidR="0080130B" w:rsidRPr="00622F8B">
        <w:rPr>
          <w:rFonts w:ascii="Times" w:hAnsi="Times"/>
        </w:rPr>
        <w:t>.</w:t>
      </w:r>
      <w:r w:rsidR="00E057C4" w:rsidRPr="00622F8B">
        <w:rPr>
          <w:rFonts w:ascii="Times" w:hAnsi="Times"/>
        </w:rPr>
        <w:t xml:space="preserve">’s paper </w:t>
      </w:r>
      <w:r w:rsidR="00375F1A" w:rsidRPr="00622F8B">
        <w:rPr>
          <w:rFonts w:ascii="Times" w:hAnsi="Times"/>
        </w:rPr>
        <w:t xml:space="preserve">using </w:t>
      </w:r>
      <w:commentRangeStart w:id="117"/>
      <w:r w:rsidR="00375F1A" w:rsidRPr="00622F8B">
        <w:rPr>
          <w:rFonts w:ascii="Times" w:hAnsi="Times"/>
        </w:rPr>
        <w:t>HMM</w:t>
      </w:r>
      <w:r w:rsidR="00A35279" w:rsidRPr="00622F8B">
        <w:rPr>
          <w:rFonts w:ascii="Times" w:hAnsi="Times"/>
        </w:rPr>
        <w:t xml:space="preserve"> </w:t>
      </w:r>
      <w:commentRangeEnd w:id="117"/>
      <w:r w:rsidR="006D39AA">
        <w:rPr>
          <w:rStyle w:val="CommentReference"/>
        </w:rPr>
        <w:commentReference w:id="117"/>
      </w:r>
      <w:r w:rsidR="00A35279" w:rsidRPr="00622F8B">
        <w:rPr>
          <w:rFonts w:ascii="Times" w:hAnsi="Times"/>
        </w:rPr>
        <w:t>that</w:t>
      </w:r>
      <w:r w:rsidR="00ED7D01" w:rsidRPr="00622F8B">
        <w:rPr>
          <w:rFonts w:ascii="Times" w:hAnsi="Times"/>
        </w:rPr>
        <w:t xml:space="preserve"> has </w:t>
      </w:r>
      <w:r w:rsidR="00503DE0" w:rsidRPr="00622F8B">
        <w:rPr>
          <w:rFonts w:ascii="Times" w:hAnsi="Times"/>
        </w:rPr>
        <w:t xml:space="preserve">rarely </w:t>
      </w:r>
      <w:r w:rsidR="00A35279" w:rsidRPr="00622F8B">
        <w:rPr>
          <w:rFonts w:ascii="Times" w:hAnsi="Times"/>
        </w:rPr>
        <w:t xml:space="preserve">been </w:t>
      </w:r>
      <w:r w:rsidR="00503DE0" w:rsidRPr="00622F8B">
        <w:rPr>
          <w:rFonts w:ascii="Times" w:hAnsi="Times"/>
        </w:rPr>
        <w:t>cited and view</w:t>
      </w:r>
      <w:r w:rsidR="0080130B" w:rsidRPr="00622F8B">
        <w:rPr>
          <w:rFonts w:ascii="Times" w:hAnsi="Times"/>
        </w:rPr>
        <w:t>ed</w:t>
      </w:r>
      <w:r w:rsidR="00914446" w:rsidRPr="00622F8B">
        <w:rPr>
          <w:rFonts w:ascii="Times" w:hAnsi="Times"/>
        </w:rPr>
        <w:t>.</w:t>
      </w:r>
      <w:bookmarkStart w:id="118" w:name="_Ref486774943"/>
      <w:r w:rsidR="0080130B" w:rsidRPr="00622F8B">
        <w:rPr>
          <w:rStyle w:val="FootnoteReference"/>
          <w:rFonts w:ascii="Times" w:hAnsi="Times"/>
        </w:rPr>
        <w:footnoteReference w:id="14"/>
      </w:r>
      <w:bookmarkEnd w:id="118"/>
    </w:p>
    <w:p w14:paraId="0A004D05" w14:textId="77777777" w:rsidR="00AA7292" w:rsidRDefault="00810AD4" w:rsidP="00AA7292">
      <w:pPr>
        <w:pStyle w:val="BodyText"/>
        <w:keepNext/>
        <w:jc w:val="center"/>
      </w:pPr>
      <w:r w:rsidRPr="00622F8B">
        <w:rPr>
          <w:rFonts w:ascii="Times" w:hAnsi="Times"/>
          <w:noProof/>
        </w:rPr>
        <w:drawing>
          <wp:inline distT="0" distB="0" distL="0" distR="0" wp14:anchorId="07B32EE2" wp14:editId="7A590A39">
            <wp:extent cx="5625465" cy="1793875"/>
            <wp:effectExtent l="0" t="0" r="0" b="9525"/>
            <wp:docPr id="2" name="Picture 2" descr="/Users/rambo/Desktop/Screen Shot 2017-04-19 at 5.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4-19 at 5.07.3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5465" cy="1793875"/>
                    </a:xfrm>
                    <a:prstGeom prst="rect">
                      <a:avLst/>
                    </a:prstGeom>
                    <a:noFill/>
                    <a:ln>
                      <a:noFill/>
                    </a:ln>
                  </pic:spPr>
                </pic:pic>
              </a:graphicData>
            </a:graphic>
          </wp:inline>
        </w:drawing>
      </w:r>
    </w:p>
    <w:p w14:paraId="1EC10142" w14:textId="789C74B1" w:rsidR="00810AD4" w:rsidRPr="00622F8B" w:rsidRDefault="00AA7292" w:rsidP="00AA7292">
      <w:pPr>
        <w:pStyle w:val="Caption"/>
        <w:jc w:val="center"/>
        <w:rPr>
          <w:rFonts w:ascii="Times" w:hAnsi="Times"/>
        </w:rPr>
      </w:pPr>
      <w:r>
        <w:t xml:space="preserve">Figure </w:t>
      </w:r>
      <w:fldSimple w:instr=" SEQ Figure \* ARABIC ">
        <w:r>
          <w:rPr>
            <w:noProof/>
          </w:rPr>
          <w:t>7</w:t>
        </w:r>
      </w:fldSimple>
      <w:r>
        <w:t>: Press Peak HMM</w:t>
      </w:r>
      <w:r>
        <w:fldChar w:fldCharType="begin"/>
      </w:r>
      <w:r>
        <w:instrText xml:space="preserve"> NOTEREF _Ref486774943 \f \h </w:instrText>
      </w:r>
      <w:r>
        <w:fldChar w:fldCharType="separate"/>
      </w:r>
      <w:r w:rsidRPr="00AA7292">
        <w:rPr>
          <w:rStyle w:val="FootnoteReference"/>
        </w:rPr>
        <w:t>14</w:t>
      </w:r>
      <w:r>
        <w:fldChar w:fldCharType="end"/>
      </w:r>
    </w:p>
    <w:p w14:paraId="649EB6FF" w14:textId="3C72FC01" w:rsidR="00A35279" w:rsidRPr="00622F8B" w:rsidRDefault="00A35279" w:rsidP="007901DB">
      <w:pPr>
        <w:pStyle w:val="BodyText"/>
        <w:rPr>
          <w:rFonts w:ascii="Times" w:hAnsi="Times"/>
        </w:rPr>
      </w:pPr>
      <w:r w:rsidRPr="00622F8B">
        <w:rPr>
          <w:rFonts w:ascii="Times" w:hAnsi="Times"/>
        </w:rPr>
        <w:t>Using HMM on the actual key presses significantly improves</w:t>
      </w:r>
      <w:r w:rsidR="00687CD2">
        <w:rPr>
          <w:rFonts w:ascii="Times" w:hAnsi="Times"/>
        </w:rPr>
        <w:t xml:space="preserve"> calculation time and accuracy:</w:t>
      </w:r>
    </w:p>
    <w:p w14:paraId="7A8B48BA" w14:textId="77777777" w:rsidR="00AA7292" w:rsidRDefault="007C49A3" w:rsidP="00AA7292">
      <w:pPr>
        <w:pStyle w:val="BodyText"/>
        <w:keepNext/>
        <w:jc w:val="center"/>
      </w:pPr>
      <w:r w:rsidRPr="00622F8B">
        <w:rPr>
          <w:rFonts w:ascii="Times" w:hAnsi="Times"/>
          <w:noProof/>
        </w:rPr>
        <w:drawing>
          <wp:inline distT="0" distB="0" distL="0" distR="0" wp14:anchorId="269AAF9D" wp14:editId="0C199CEA">
            <wp:extent cx="2778240" cy="2715260"/>
            <wp:effectExtent l="0" t="0" r="0" b="2540"/>
            <wp:docPr id="5" name="Picture 5" descr="/Users/rambo/Desktop/Screen Shot 2017-04-19 at 6.0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4-19 at 6.06.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228" cy="2761183"/>
                    </a:xfrm>
                    <a:prstGeom prst="rect">
                      <a:avLst/>
                    </a:prstGeom>
                    <a:noFill/>
                    <a:ln>
                      <a:noFill/>
                    </a:ln>
                  </pic:spPr>
                </pic:pic>
              </a:graphicData>
            </a:graphic>
          </wp:inline>
        </w:drawing>
      </w:r>
    </w:p>
    <w:p w14:paraId="46A08C48" w14:textId="68AA72DC" w:rsidR="007C49A3" w:rsidRPr="00622F8B" w:rsidRDefault="00AA7292" w:rsidP="00AA7292">
      <w:pPr>
        <w:pStyle w:val="Caption"/>
        <w:jc w:val="center"/>
        <w:rPr>
          <w:rFonts w:ascii="Times" w:hAnsi="Times"/>
        </w:rPr>
      </w:pPr>
      <w:r>
        <w:t xml:space="preserve">Figure </w:t>
      </w:r>
      <w:fldSimple w:instr=" SEQ Figure \* ARABIC ">
        <w:r>
          <w:rPr>
            <w:noProof/>
          </w:rPr>
          <w:t>8</w:t>
        </w:r>
      </w:fldSimple>
      <w:r>
        <w:t>: Press Release Results</w:t>
      </w:r>
      <w:r>
        <w:fldChar w:fldCharType="begin"/>
      </w:r>
      <w:r>
        <w:instrText xml:space="preserve"> NOTEREF _Ref486774943 \f \h </w:instrText>
      </w:r>
      <w:r>
        <w:fldChar w:fldCharType="separate"/>
      </w:r>
      <w:r w:rsidRPr="00AA7292">
        <w:rPr>
          <w:rStyle w:val="FootnoteReference"/>
        </w:rPr>
        <w:t>14</w:t>
      </w:r>
      <w:r>
        <w:fldChar w:fldCharType="end"/>
      </w:r>
    </w:p>
    <w:p w14:paraId="6E055F20" w14:textId="77777777" w:rsidR="00AA7292" w:rsidRDefault="00AA7292" w:rsidP="007901DB">
      <w:pPr>
        <w:pStyle w:val="BodyText"/>
        <w:rPr>
          <w:rFonts w:ascii="Times" w:hAnsi="Times"/>
          <w:u w:val="single"/>
        </w:rPr>
      </w:pPr>
    </w:p>
    <w:p w14:paraId="779BCFC9" w14:textId="6365D33B" w:rsidR="007901DB" w:rsidRPr="00622F8B" w:rsidRDefault="007901DB" w:rsidP="007901DB">
      <w:pPr>
        <w:pStyle w:val="BodyText"/>
        <w:rPr>
          <w:rFonts w:ascii="Times" w:hAnsi="Times"/>
          <w:u w:val="single"/>
        </w:rPr>
      </w:pPr>
      <w:r w:rsidRPr="00622F8B">
        <w:rPr>
          <w:rFonts w:ascii="Times" w:hAnsi="Times"/>
          <w:u w:val="single"/>
        </w:rPr>
        <w:t>Attack based on key distance</w:t>
      </w:r>
    </w:p>
    <w:p w14:paraId="1C26E96F" w14:textId="400FFBAF" w:rsidR="00010634" w:rsidRPr="00622F8B" w:rsidRDefault="00D13ADE" w:rsidP="007901DB">
      <w:pPr>
        <w:pStyle w:val="BodyText"/>
        <w:rPr>
          <w:rFonts w:ascii="Times" w:hAnsi="Times"/>
        </w:rPr>
      </w:pPr>
      <w:r w:rsidRPr="00622F8B">
        <w:rPr>
          <w:rFonts w:ascii="Times" w:hAnsi="Times"/>
        </w:rPr>
        <w:t xml:space="preserve">Another research paper used </w:t>
      </w:r>
      <w:r w:rsidR="00D4660D" w:rsidRPr="00622F8B">
        <w:rPr>
          <w:rFonts w:ascii="Times" w:hAnsi="Times"/>
        </w:rPr>
        <w:t>two different microphones to triangulate key distance</w:t>
      </w:r>
      <w:r w:rsidR="00D4660D" w:rsidRPr="00622F8B">
        <w:rPr>
          <w:rStyle w:val="FootnoteReference"/>
          <w:rFonts w:ascii="Times" w:hAnsi="Times"/>
        </w:rPr>
        <w:footnoteReference w:id="15"/>
      </w:r>
      <w:r w:rsidR="005579FF">
        <w:rPr>
          <w:rFonts w:ascii="Times" w:hAnsi="Times"/>
        </w:rPr>
        <w:t>.</w:t>
      </w:r>
      <w:r w:rsidR="00D4660D" w:rsidRPr="00622F8B">
        <w:rPr>
          <w:rFonts w:ascii="Times" w:hAnsi="Times"/>
        </w:rPr>
        <w:t xml:space="preserve"> This attack was able to predict words using short audio samples (~5 seconds). </w:t>
      </w:r>
      <w:r w:rsidR="00037063" w:rsidRPr="00622F8B">
        <w:rPr>
          <w:rFonts w:ascii="Times" w:hAnsi="Times"/>
        </w:rPr>
        <w:t xml:space="preserve">The attack was able to retrieve keys at a 73% success rate drawing from a dictionary of 50 words. The attack needed less data than other methods. </w:t>
      </w:r>
    </w:p>
    <w:p w14:paraId="53BA62F1" w14:textId="2739C894" w:rsidR="00A67416" w:rsidRDefault="00F75D9C" w:rsidP="007901DB">
      <w:pPr>
        <w:pStyle w:val="BodyText"/>
        <w:rPr>
          <w:rFonts w:ascii="Times" w:hAnsi="Times"/>
        </w:rPr>
      </w:pPr>
      <w:r w:rsidRPr="00622F8B">
        <w:rPr>
          <w:rFonts w:ascii="Times" w:hAnsi="Times"/>
        </w:rPr>
        <w:lastRenderedPageBreak/>
        <w:t>A team of researchers from Rutgers were able to use multiple microphones on a phone to exploit this attack</w:t>
      </w:r>
      <w:bookmarkStart w:id="119" w:name="_Ref484703534"/>
      <w:r w:rsidRPr="00622F8B">
        <w:rPr>
          <w:rStyle w:val="FootnoteReference"/>
          <w:rFonts w:ascii="Times" w:hAnsi="Times"/>
        </w:rPr>
        <w:footnoteReference w:id="16"/>
      </w:r>
      <w:bookmarkEnd w:id="119"/>
      <w:r w:rsidR="005579FF">
        <w:rPr>
          <w:rFonts w:ascii="Times" w:hAnsi="Times"/>
        </w:rPr>
        <w:t>.</w:t>
      </w:r>
      <w:r w:rsidR="002D3677">
        <w:rPr>
          <w:rFonts w:ascii="Times" w:hAnsi="Times"/>
        </w:rPr>
        <w:t xml:space="preserve"> </w:t>
      </w:r>
      <w:r w:rsidR="00CC1A2A">
        <w:rPr>
          <w:rFonts w:ascii="Times" w:hAnsi="Times"/>
        </w:rPr>
        <w:t xml:space="preserve">The researchers sent the audio to a server to translate keyboard </w:t>
      </w:r>
      <w:r w:rsidR="00A67416">
        <w:rPr>
          <w:rFonts w:ascii="Times" w:hAnsi="Times"/>
        </w:rPr>
        <w:t>audio signals to text:</w:t>
      </w:r>
    </w:p>
    <w:p w14:paraId="449F77D8" w14:textId="77777777" w:rsidR="00AA7292" w:rsidRDefault="00A67416" w:rsidP="00AA7292">
      <w:pPr>
        <w:pStyle w:val="BodyText"/>
        <w:keepNext/>
        <w:jc w:val="center"/>
      </w:pPr>
      <w:r>
        <w:rPr>
          <w:rFonts w:ascii="Times" w:hAnsi="Times"/>
          <w:noProof/>
        </w:rPr>
        <w:drawing>
          <wp:inline distT="0" distB="0" distL="0" distR="0" wp14:anchorId="09FE65A3" wp14:editId="7E7B9D24">
            <wp:extent cx="3853555" cy="4204970"/>
            <wp:effectExtent l="0" t="0" r="7620" b="11430"/>
            <wp:docPr id="11" name="Picture 11" descr="/Users/rambo/Desktop/Screen Shot 2017-07-02 at 6.06.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ambo/Desktop/Screen Shot 2017-07-02 at 6.06.3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118" cy="4226317"/>
                    </a:xfrm>
                    <a:prstGeom prst="rect">
                      <a:avLst/>
                    </a:prstGeom>
                    <a:noFill/>
                    <a:ln>
                      <a:noFill/>
                    </a:ln>
                  </pic:spPr>
                </pic:pic>
              </a:graphicData>
            </a:graphic>
          </wp:inline>
        </w:drawing>
      </w:r>
    </w:p>
    <w:p w14:paraId="6748631D" w14:textId="51777859" w:rsidR="00A67416" w:rsidRPr="00AA7292" w:rsidRDefault="00AA7292" w:rsidP="00AA7292">
      <w:pPr>
        <w:pStyle w:val="Caption"/>
        <w:jc w:val="center"/>
      </w:pPr>
      <w:r>
        <w:t xml:space="preserve">Figure </w:t>
      </w:r>
      <w:fldSimple w:instr=" SEQ Figure \* ARABIC ">
        <w:r>
          <w:rPr>
            <w:noProof/>
          </w:rPr>
          <w:t>9</w:t>
        </w:r>
      </w:fldSimple>
      <w:r>
        <w:t>: Dual Mic Triangulation</w:t>
      </w:r>
      <w:r w:rsidR="00EE3B81">
        <w:rPr>
          <w:rFonts w:ascii="Times" w:hAnsi="Times"/>
        </w:rPr>
        <w:fldChar w:fldCharType="begin"/>
      </w:r>
      <w:r w:rsidR="00EE3B81">
        <w:rPr>
          <w:rFonts w:ascii="Times" w:hAnsi="Times"/>
        </w:rPr>
        <w:instrText xml:space="preserve"> NOTEREF _Ref484703534 \f \h </w:instrText>
      </w:r>
      <w:r w:rsidR="00EE3B81">
        <w:rPr>
          <w:rFonts w:ascii="Times" w:hAnsi="Times"/>
        </w:rPr>
      </w:r>
      <w:r w:rsidR="00EE3B81">
        <w:rPr>
          <w:rFonts w:ascii="Times" w:hAnsi="Times"/>
        </w:rPr>
        <w:fldChar w:fldCharType="separate"/>
      </w:r>
      <w:r w:rsidR="00EE3B81" w:rsidRPr="00EE3B81">
        <w:rPr>
          <w:rStyle w:val="FootnoteReference"/>
        </w:rPr>
        <w:t>16</w:t>
      </w:r>
      <w:r w:rsidR="00EE3B81">
        <w:rPr>
          <w:rFonts w:ascii="Times" w:hAnsi="Times"/>
        </w:rPr>
        <w:fldChar w:fldCharType="end"/>
      </w:r>
    </w:p>
    <w:p w14:paraId="377D0F22" w14:textId="12BCFDA2" w:rsidR="00A67416" w:rsidRDefault="002D3677" w:rsidP="007901DB">
      <w:pPr>
        <w:pStyle w:val="BodyText"/>
        <w:rPr>
          <w:rFonts w:ascii="Times" w:hAnsi="Times"/>
        </w:rPr>
      </w:pPr>
      <w:r>
        <w:rPr>
          <w:rFonts w:ascii="Times" w:hAnsi="Times"/>
        </w:rPr>
        <w:t xml:space="preserve">This attack vector would not apply </w:t>
      </w:r>
      <w:del w:id="120" w:author="Author">
        <w:r w:rsidR="0008414F" w:rsidDel="00F50736">
          <w:rPr>
            <w:rFonts w:ascii="Times" w:hAnsi="Times"/>
          </w:rPr>
          <w:delText xml:space="preserve">as </w:delText>
        </w:r>
      </w:del>
      <w:ins w:id="121" w:author="Author">
        <w:r w:rsidR="00F50736">
          <w:rPr>
            <w:rFonts w:ascii="Times" w:hAnsi="Times"/>
          </w:rPr>
          <w:t xml:space="preserve">very </w:t>
        </w:r>
      </w:ins>
      <w:r w:rsidR="0008414F">
        <w:rPr>
          <w:rFonts w:ascii="Times" w:hAnsi="Times"/>
        </w:rPr>
        <w:t>well in a corporate environment without physical access</w:t>
      </w:r>
      <w:r w:rsidR="00CC1A2A">
        <w:rPr>
          <w:rFonts w:ascii="Times" w:hAnsi="Times"/>
        </w:rPr>
        <w:t xml:space="preserve"> to place a phone or two mics next to the keyboard</w:t>
      </w:r>
      <w:r w:rsidR="0008414F">
        <w:rPr>
          <w:rFonts w:ascii="Times" w:hAnsi="Times"/>
        </w:rPr>
        <w:t xml:space="preserve">. </w:t>
      </w:r>
      <w:commentRangeStart w:id="122"/>
      <w:r w:rsidR="0008414F">
        <w:rPr>
          <w:rFonts w:ascii="Times" w:hAnsi="Times"/>
        </w:rPr>
        <w:t>Two computers are unlikely to be able to be used a triangulation attack</w:t>
      </w:r>
      <w:commentRangeEnd w:id="122"/>
      <w:r w:rsidR="00F50736">
        <w:rPr>
          <w:rStyle w:val="CommentReference"/>
        </w:rPr>
        <w:commentReference w:id="122"/>
      </w:r>
      <w:r w:rsidR="0008414F">
        <w:rPr>
          <w:rFonts w:ascii="Times" w:hAnsi="Times"/>
        </w:rPr>
        <w:t xml:space="preserve">. </w:t>
      </w:r>
      <w:r w:rsidR="00152044">
        <w:rPr>
          <w:rFonts w:ascii="Times" w:hAnsi="Times"/>
        </w:rPr>
        <w:t>A</w:t>
      </w:r>
      <w:r w:rsidR="00296CFD">
        <w:rPr>
          <w:rFonts w:ascii="Times" w:hAnsi="Times"/>
        </w:rPr>
        <w:t xml:space="preserve">udio that is recorded </w:t>
      </w:r>
      <w:r w:rsidR="0008414F">
        <w:rPr>
          <w:rFonts w:ascii="Times" w:hAnsi="Times"/>
        </w:rPr>
        <w:t>on a default Mac configuration uses only one</w:t>
      </w:r>
      <w:r w:rsidR="00296CFD">
        <w:rPr>
          <w:rFonts w:ascii="Times" w:hAnsi="Times"/>
        </w:rPr>
        <w:t xml:space="preserve"> channel, and mics from two diffe</w:t>
      </w:r>
      <w:r w:rsidR="0008414F">
        <w:rPr>
          <w:rFonts w:ascii="Times" w:hAnsi="Times"/>
        </w:rPr>
        <w:t xml:space="preserve">rent computers are likely </w:t>
      </w:r>
      <w:r w:rsidR="00296CFD">
        <w:rPr>
          <w:rFonts w:ascii="Times" w:hAnsi="Times"/>
        </w:rPr>
        <w:t xml:space="preserve">too far apart for triangulation. </w:t>
      </w:r>
      <w:r w:rsidR="0008414F">
        <w:rPr>
          <w:rFonts w:ascii="Times" w:hAnsi="Times"/>
        </w:rPr>
        <w:t>This research is noted as it seems to be the most accurate with a low amount of data, and</w:t>
      </w:r>
      <w:r w:rsidR="0052498C">
        <w:rPr>
          <w:rFonts w:ascii="Times" w:hAnsi="Times"/>
        </w:rPr>
        <w:t xml:space="preserve"> the audio captured from a phone can still be used</w:t>
      </w:r>
      <w:r w:rsidR="005579FF">
        <w:rPr>
          <w:rFonts w:ascii="Times" w:hAnsi="Times"/>
        </w:rPr>
        <w:t xml:space="preserve"> in this paper’s implementation.</w:t>
      </w:r>
    </w:p>
    <w:p w14:paraId="0B894A36" w14:textId="77777777" w:rsidR="009F2341" w:rsidRDefault="009F2341" w:rsidP="007901DB">
      <w:pPr>
        <w:pStyle w:val="BodyText"/>
        <w:rPr>
          <w:rFonts w:ascii="Times" w:hAnsi="Times"/>
        </w:rPr>
      </w:pPr>
    </w:p>
    <w:p w14:paraId="6B2D45B0" w14:textId="6ADC01FA" w:rsidR="009D65D7" w:rsidRDefault="00567272" w:rsidP="007901DB">
      <w:pPr>
        <w:pStyle w:val="BodyText"/>
        <w:rPr>
          <w:rFonts w:ascii="Times" w:hAnsi="Times"/>
          <w:u w:val="single"/>
        </w:rPr>
      </w:pPr>
      <w:r>
        <w:rPr>
          <w:rFonts w:ascii="Times" w:hAnsi="Times"/>
          <w:u w:val="single"/>
        </w:rPr>
        <w:t>Recent</w:t>
      </w:r>
      <w:r w:rsidR="009D65D7">
        <w:rPr>
          <w:rFonts w:ascii="Times" w:hAnsi="Times"/>
          <w:u w:val="single"/>
        </w:rPr>
        <w:t xml:space="preserve"> Implementations</w:t>
      </w:r>
    </w:p>
    <w:p w14:paraId="6E38228C" w14:textId="5820C130" w:rsidR="00CA53C5" w:rsidRDefault="00D61C86" w:rsidP="00AA7292">
      <w:pPr>
        <w:pStyle w:val="BodyText"/>
        <w:rPr>
          <w:rFonts w:ascii="Times" w:hAnsi="Times"/>
        </w:rPr>
      </w:pPr>
      <w:r>
        <w:rPr>
          <w:rFonts w:ascii="Times" w:hAnsi="Times"/>
        </w:rPr>
        <w:t>A team of researchers</w:t>
      </w:r>
      <w:r w:rsidR="00A70EB1">
        <w:rPr>
          <w:rFonts w:ascii="Times" w:hAnsi="Times"/>
        </w:rPr>
        <w:t xml:space="preserve"> were able to use acoustic emanations </w:t>
      </w:r>
      <w:r w:rsidR="002F0690">
        <w:rPr>
          <w:rFonts w:ascii="Times" w:hAnsi="Times"/>
        </w:rPr>
        <w:t>recorded from voice-over-IP applications such as Skype and Google Hangouts</w:t>
      </w:r>
      <w:r w:rsidR="00A70EB1">
        <w:rPr>
          <w:rFonts w:ascii="Times" w:hAnsi="Times"/>
        </w:rPr>
        <w:t xml:space="preserve"> to generate over 90% accuracy in keystroke recovery</w:t>
      </w:r>
      <w:bookmarkStart w:id="123" w:name="_Ref486798891"/>
      <w:r w:rsidR="00A70EB1">
        <w:rPr>
          <w:rStyle w:val="FootnoteReference"/>
          <w:rFonts w:ascii="Times" w:hAnsi="Times"/>
        </w:rPr>
        <w:footnoteReference w:id="17"/>
      </w:r>
      <w:bookmarkEnd w:id="123"/>
      <w:r w:rsidR="00CC1A2A">
        <w:rPr>
          <w:rFonts w:ascii="Times" w:hAnsi="Times"/>
        </w:rPr>
        <w:t>.</w:t>
      </w:r>
      <w:r w:rsidR="002F0690">
        <w:rPr>
          <w:rFonts w:ascii="Times" w:hAnsi="Times"/>
        </w:rPr>
        <w:t xml:space="preserve"> The </w:t>
      </w:r>
      <w:r w:rsidR="002F0690">
        <w:rPr>
          <w:rFonts w:ascii="Times" w:hAnsi="Times"/>
        </w:rPr>
        <w:lastRenderedPageBreak/>
        <w:t>researchers aimed for a practical real life implementation. Their methods used in conjunction with brute force attacks can improve password recovery by many orders of magnitude.</w:t>
      </w:r>
      <w:bookmarkStart w:id="124" w:name="_Toc484523647"/>
    </w:p>
    <w:p w14:paraId="6AB61092" w14:textId="5804E66C" w:rsidR="00AF4157" w:rsidRDefault="00EE278B" w:rsidP="009F70C8">
      <w:pPr>
        <w:pStyle w:val="Heading1"/>
        <w:rPr>
          <w:rFonts w:ascii="Times" w:hAnsi="Times"/>
        </w:rPr>
      </w:pPr>
      <w:r w:rsidRPr="00622F8B">
        <w:rPr>
          <w:rFonts w:ascii="Times" w:hAnsi="Times"/>
        </w:rPr>
        <w:t>Overview of analysis</w:t>
      </w:r>
      <w:r w:rsidR="009A30E7">
        <w:rPr>
          <w:rFonts w:ascii="Times" w:hAnsi="Times"/>
        </w:rPr>
        <w:t xml:space="preserve"> and implementation</w:t>
      </w:r>
      <w:r w:rsidRPr="00622F8B">
        <w:rPr>
          <w:rFonts w:ascii="Times" w:hAnsi="Times"/>
        </w:rPr>
        <w:t xml:space="preserve"> methods</w:t>
      </w:r>
      <w:bookmarkEnd w:id="124"/>
    </w:p>
    <w:p w14:paraId="5522C212" w14:textId="00692DC2" w:rsidR="009A30E7" w:rsidRDefault="009A30E7" w:rsidP="0069217A">
      <w:pPr>
        <w:pStyle w:val="BodyText"/>
        <w:rPr>
          <w:b/>
        </w:rPr>
      </w:pPr>
      <w:r>
        <w:rPr>
          <w:b/>
        </w:rPr>
        <w:t>Implications from Research</w:t>
      </w:r>
    </w:p>
    <w:p w14:paraId="74FC3446" w14:textId="5B739538" w:rsidR="00A93FAE" w:rsidRDefault="00EB22C9" w:rsidP="00EB22C9">
      <w:pPr>
        <w:pStyle w:val="BodyText"/>
      </w:pPr>
      <w:r>
        <w:t>Implementation will build upon previous research. Hidden Markov Mod</w:t>
      </w:r>
      <w:r w:rsidR="00A93FAE">
        <w:t>els, probability for keypresses</w:t>
      </w:r>
      <w:r>
        <w:t>, and numerous other findings will be utilized.</w:t>
      </w:r>
      <w:r w:rsidR="00CB6F5E">
        <w:t xml:space="preserve"> Unlike previous research</w:t>
      </w:r>
      <w:ins w:id="125" w:author="Author">
        <w:r w:rsidR="00F50736">
          <w:t>,</w:t>
        </w:r>
      </w:ins>
      <w:r w:rsidR="00CB6F5E">
        <w:t xml:space="preserve"> a language model will not be</w:t>
      </w:r>
      <w:r w:rsidR="009D6A91">
        <w:t xml:space="preserve"> implemented since the</w:t>
      </w:r>
      <w:bookmarkStart w:id="126" w:name="_GoBack"/>
      <w:bookmarkEnd w:id="126"/>
      <w:r w:rsidR="009D6A91">
        <w:t xml:space="preserve"> </w:t>
      </w:r>
      <w:commentRangeStart w:id="127"/>
      <w:r w:rsidR="009D6A91">
        <w:t>dictionary attack does not apply to passwords</w:t>
      </w:r>
      <w:commentRangeEnd w:id="127"/>
      <w:r w:rsidR="00F50736">
        <w:rPr>
          <w:rStyle w:val="CommentReference"/>
        </w:rPr>
        <w:commentReference w:id="127"/>
      </w:r>
      <w:r w:rsidR="009D6A91">
        <w:t>.</w:t>
      </w:r>
      <w:r w:rsidR="00CB6F5E">
        <w:t xml:space="preserve"> </w:t>
      </w:r>
    </w:p>
    <w:p w14:paraId="317C161D" w14:textId="1CD8A71B" w:rsidR="009A30E7" w:rsidRDefault="00CB6F5E" w:rsidP="0069217A">
      <w:pPr>
        <w:pStyle w:val="BodyText"/>
      </w:pPr>
      <w:r>
        <w:t xml:space="preserve">The research from </w:t>
      </w:r>
      <w:r w:rsidR="00EB22C9">
        <w:t xml:space="preserve">“Don’t </w:t>
      </w:r>
      <w:r w:rsidR="009A30E7">
        <w:t>Skype and Type</w:t>
      </w:r>
      <w:r w:rsidR="00EB22C9">
        <w:t>!</w:t>
      </w:r>
      <w:r w:rsidR="009A30E7">
        <w:t xml:space="preserve">” </w:t>
      </w:r>
      <w:r>
        <w:t xml:space="preserve">is the most recent, and findings from that paper </w:t>
      </w:r>
      <w:r w:rsidR="00A93FAE">
        <w:t xml:space="preserve">conveniently </w:t>
      </w:r>
      <w:r w:rsidR="009A30E7">
        <w:t xml:space="preserve">showed </w:t>
      </w:r>
      <w:r w:rsidR="00EB22C9">
        <w:t>that v</w:t>
      </w:r>
      <w:r w:rsidR="009A30E7">
        <w:t>oice</w:t>
      </w:r>
      <w:r w:rsidR="003103FD">
        <w:t xml:space="preserve"> and noise for the most part </w:t>
      </w:r>
      <w:r w:rsidR="00DD0779">
        <w:t>does not</w:t>
      </w:r>
      <w:r w:rsidR="003103FD">
        <w:t xml:space="preserve"> matter</w:t>
      </w:r>
      <w:r w:rsidR="00EB22C9">
        <w:t xml:space="preserve">. </w:t>
      </w:r>
      <w:r w:rsidR="00555EAF">
        <w:t>Other keyboards</w:t>
      </w:r>
      <w:r w:rsidR="003103FD">
        <w:t xml:space="preserve"> </w:t>
      </w:r>
      <w:r w:rsidR="00DD0779">
        <w:t>do not</w:t>
      </w:r>
      <w:r w:rsidR="003103FD">
        <w:t xml:space="preserve"> have a</w:t>
      </w:r>
      <w:r w:rsidR="00A93FAE">
        <w:t xml:space="preserve"> similar enough</w:t>
      </w:r>
      <w:r w:rsidR="003103FD">
        <w:t xml:space="preserve"> signature </w:t>
      </w:r>
      <w:commentRangeStart w:id="128"/>
      <w:r w:rsidR="003103FD">
        <w:t>to matter</w:t>
      </w:r>
      <w:r w:rsidR="00A93FAE">
        <w:t xml:space="preserve"> significantly affect accuracy</w:t>
      </w:r>
      <w:r w:rsidR="00961B93">
        <w:fldChar w:fldCharType="begin"/>
      </w:r>
      <w:r w:rsidR="00961B93">
        <w:instrText xml:space="preserve"> NOTEREF _Ref486798891 \f \h </w:instrText>
      </w:r>
      <w:r w:rsidR="00961B93">
        <w:fldChar w:fldCharType="separate"/>
      </w:r>
      <w:r w:rsidR="00961B93" w:rsidRPr="00961B93">
        <w:rPr>
          <w:rStyle w:val="FootnoteReference"/>
        </w:rPr>
        <w:t>17</w:t>
      </w:r>
      <w:r w:rsidR="00961B93">
        <w:fldChar w:fldCharType="end"/>
      </w:r>
      <w:commentRangeEnd w:id="128"/>
      <w:r w:rsidR="00D82004">
        <w:rPr>
          <w:rStyle w:val="CommentReference"/>
        </w:rPr>
        <w:commentReference w:id="128"/>
      </w:r>
      <w:r w:rsidR="00A93FAE">
        <w:t>.</w:t>
      </w:r>
    </w:p>
    <w:p w14:paraId="3E8F72E7" w14:textId="7C6F0B22" w:rsidR="00DD0779" w:rsidRPr="009A30E7" w:rsidRDefault="00DD0779" w:rsidP="0069217A">
      <w:pPr>
        <w:pStyle w:val="BodyText"/>
      </w:pPr>
      <w:commentRangeStart w:id="129"/>
      <w:r>
        <w:t>Previous research used</w:t>
      </w:r>
      <w:commentRangeEnd w:id="129"/>
      <w:r w:rsidR="00D82004">
        <w:rPr>
          <w:rStyle w:val="CommentReference"/>
        </w:rPr>
        <w:commentReference w:id="129"/>
      </w:r>
    </w:p>
    <w:p w14:paraId="6D6825E8" w14:textId="4F832BE4" w:rsidR="0069217A" w:rsidRPr="00BC68E0" w:rsidRDefault="0069217A" w:rsidP="0069217A">
      <w:pPr>
        <w:pStyle w:val="BodyText"/>
        <w:rPr>
          <w:b/>
        </w:rPr>
      </w:pPr>
      <w:r w:rsidRPr="00BC68E0">
        <w:rPr>
          <w:b/>
        </w:rPr>
        <w:t>Threat model</w:t>
      </w:r>
    </w:p>
    <w:p w14:paraId="6E6C4D9D" w14:textId="51483971" w:rsidR="00961B93" w:rsidRDefault="0052756F" w:rsidP="0069217A">
      <w:pPr>
        <w:pStyle w:val="BodyText"/>
      </w:pPr>
      <w:r>
        <w:t>Previous research will be used to train a neural network to recreate an acoustic emanations keylogger. The attack will take place in a corporate environment that primarily uses Apple laptops</w:t>
      </w:r>
      <w:r w:rsidR="00961B93">
        <w:t xml:space="preserve"> for its uniform hardware</w:t>
      </w:r>
      <w:r>
        <w:t>. The implementation will ideally stay on the machine until enough data is collected to gather relevant sensitive information</w:t>
      </w:r>
      <w:commentRangeStart w:id="130"/>
      <w:r>
        <w:t>.</w:t>
      </w:r>
      <w:r w:rsidR="00EB3BB1">
        <w:t xml:space="preserve"> This is to help avoid network based detection.</w:t>
      </w:r>
      <w:r>
        <w:t xml:space="preserve"> </w:t>
      </w:r>
      <w:commentRangeEnd w:id="130"/>
      <w:r w:rsidR="00D82004">
        <w:rPr>
          <w:rStyle w:val="CommentReference"/>
        </w:rPr>
        <w:commentReference w:id="130"/>
      </w:r>
      <w:r>
        <w:t>The machine learning model will have built in weights and biases based on character probabilities, and previous typing based on the model of the computer.</w:t>
      </w:r>
      <w:r w:rsidR="009E2E80">
        <w:t xml:space="preserve"> Testing and training was done in a quiet room.</w:t>
      </w:r>
    </w:p>
    <w:p w14:paraId="4CC5AC71" w14:textId="54FEC49B" w:rsidR="00CA2118" w:rsidRDefault="00CA2118" w:rsidP="0069217A">
      <w:pPr>
        <w:pStyle w:val="BodyText"/>
      </w:pPr>
      <w:r>
        <w:t xml:space="preserve">Other attacks can then be performed on “leftover” audio data that was not used to keylog. Machine </w:t>
      </w:r>
      <w:ins w:id="131" w:author="Author">
        <w:r w:rsidR="00D82004">
          <w:t>l</w:t>
        </w:r>
      </w:ins>
      <w:r>
        <w:t>earning for voice capture and regeneration can be gathered</w:t>
      </w:r>
      <w:r w:rsidR="001A4FCD">
        <w:t xml:space="preserve"> using Lyrebird</w:t>
      </w:r>
      <w:r w:rsidR="001A4FCD">
        <w:rPr>
          <w:rStyle w:val="FootnoteReference"/>
        </w:rPr>
        <w:footnoteReference w:id="18"/>
      </w:r>
      <w:r w:rsidR="001A4FCD">
        <w:t xml:space="preserve"> or Torch</w:t>
      </w:r>
      <w:r>
        <w:t>. User credentials can be used to attempt control on nearby machines.</w:t>
      </w:r>
    </w:p>
    <w:p w14:paraId="34937D18" w14:textId="78D2616A" w:rsidR="00555EAF" w:rsidRDefault="00555EAF" w:rsidP="0069217A">
      <w:pPr>
        <w:pStyle w:val="BodyText"/>
        <w:rPr>
          <w:b/>
        </w:rPr>
      </w:pPr>
      <w:r>
        <w:rPr>
          <w:b/>
        </w:rPr>
        <w:t>Hardware</w:t>
      </w:r>
    </w:p>
    <w:p w14:paraId="66874249" w14:textId="19CB6A44" w:rsidR="00066FC8" w:rsidRDefault="00555EAF" w:rsidP="0069217A">
      <w:pPr>
        <w:pStyle w:val="BodyText"/>
      </w:pPr>
      <w:r>
        <w:t>Training hardware</w:t>
      </w:r>
      <w:r w:rsidR="00066FC8">
        <w:t xml:space="preserve"> –</w:t>
      </w:r>
    </w:p>
    <w:p w14:paraId="2EBFD112" w14:textId="3C160841" w:rsidR="00066FC8" w:rsidRDefault="0052756F" w:rsidP="0069217A">
      <w:pPr>
        <w:pStyle w:val="BodyText"/>
      </w:pPr>
      <w:r>
        <w:t xml:space="preserve">Custom PC </w:t>
      </w:r>
      <w:r w:rsidR="009040BA">
        <w:t>with 2x</w:t>
      </w:r>
      <w:r>
        <w:t xml:space="preserve"> </w:t>
      </w:r>
      <w:r w:rsidR="00961B93">
        <w:t xml:space="preserve">overclocked </w:t>
      </w:r>
      <w:r w:rsidR="009040BA">
        <w:t>GeForce</w:t>
      </w:r>
      <w:r>
        <w:t xml:space="preserve"> GTX 1070</w:t>
      </w:r>
      <w:r w:rsidR="009040BA">
        <w:t xml:space="preserve"> graphics card</w:t>
      </w:r>
      <w:del w:id="132" w:author="Author">
        <w:r w:rsidR="009040BA" w:rsidDel="00D82004">
          <w:delText>s</w:delText>
        </w:r>
      </w:del>
    </w:p>
    <w:p w14:paraId="44D8B23D" w14:textId="5CF93159" w:rsidR="00715BB1" w:rsidRDefault="00715BB1" w:rsidP="0069217A">
      <w:pPr>
        <w:pStyle w:val="BodyText"/>
      </w:pPr>
      <w:r>
        <w:t xml:space="preserve">Testing Hardware – </w:t>
      </w:r>
    </w:p>
    <w:p w14:paraId="4EADB3AA" w14:textId="483AB2A4" w:rsidR="00555EAF" w:rsidRDefault="00715BB1" w:rsidP="0069217A">
      <w:pPr>
        <w:pStyle w:val="BodyText"/>
      </w:pPr>
      <w:r>
        <w:t>Macbook Air 13”, model 6,2 with default mic and keyboard</w:t>
      </w:r>
    </w:p>
    <w:p w14:paraId="5EE70064" w14:textId="78E0E392" w:rsidR="00715BB1" w:rsidRPr="00555EAF" w:rsidRDefault="00715BB1" w:rsidP="0069217A">
      <w:pPr>
        <w:pStyle w:val="BodyText"/>
      </w:pPr>
      <w:r>
        <w:t xml:space="preserve">Macbook </w:t>
      </w:r>
      <w:r w:rsidR="00066FC8">
        <w:t>Pro</w:t>
      </w:r>
      <w:r>
        <w:t xml:space="preserve"> 13”, </w:t>
      </w:r>
      <w:r w:rsidR="00066FC8">
        <w:t>model 11,1 with default mic and keyboard</w:t>
      </w:r>
    </w:p>
    <w:p w14:paraId="65A6A387" w14:textId="77777777" w:rsidR="00305583" w:rsidRDefault="001C3CD9" w:rsidP="009F70C8">
      <w:pPr>
        <w:pStyle w:val="Heading1"/>
        <w:rPr>
          <w:rFonts w:ascii="Times" w:hAnsi="Times"/>
        </w:rPr>
      </w:pPr>
      <w:bookmarkStart w:id="133" w:name="_Toc484523648"/>
      <w:r w:rsidRPr="00622F8B">
        <w:rPr>
          <w:rFonts w:ascii="Times" w:hAnsi="Times"/>
        </w:rPr>
        <w:lastRenderedPageBreak/>
        <w:t>Resul</w:t>
      </w:r>
      <w:r w:rsidR="00EE278B" w:rsidRPr="00622F8B">
        <w:rPr>
          <w:rFonts w:ascii="Times" w:hAnsi="Times"/>
        </w:rPr>
        <w:t>ts and conclusions from</w:t>
      </w:r>
      <w:r w:rsidRPr="00622F8B">
        <w:rPr>
          <w:rFonts w:ascii="Times" w:hAnsi="Times"/>
        </w:rPr>
        <w:t xml:space="preserve"> the research and analysis</w:t>
      </w:r>
      <w:r w:rsidR="005211EC" w:rsidRPr="00622F8B">
        <w:rPr>
          <w:rFonts w:ascii="Times" w:hAnsi="Times"/>
        </w:rPr>
        <w:t>, including the body of the analysis</w:t>
      </w:r>
      <w:bookmarkEnd w:id="133"/>
    </w:p>
    <w:p w14:paraId="6CE9A8E6" w14:textId="7BA025E0" w:rsidR="00FB1CA2" w:rsidRDefault="00961B93" w:rsidP="00C93FC9">
      <w:pPr>
        <w:pStyle w:val="BodyText"/>
      </w:pPr>
      <w:r>
        <w:t xml:space="preserve">Two different models </w:t>
      </w:r>
      <w:commentRangeStart w:id="134"/>
      <w:r>
        <w:t xml:space="preserve">will be </w:t>
      </w:r>
      <w:commentRangeEnd w:id="134"/>
      <w:r w:rsidR="00D82004">
        <w:rPr>
          <w:rStyle w:val="CommentReference"/>
        </w:rPr>
        <w:commentReference w:id="134"/>
      </w:r>
      <w:r>
        <w:t>implemented</w:t>
      </w:r>
      <w:r w:rsidR="0002478D">
        <w:t xml:space="preserve"> using Python and the Keras framework utilizing TensorFlow</w:t>
      </w:r>
      <w:r>
        <w:t xml:space="preserve">. The first is based on past research </w:t>
      </w:r>
      <w:r w:rsidR="00247B4D">
        <w:t>–</w:t>
      </w:r>
      <w:r>
        <w:t xml:space="preserve"> an unsupervised clustering machine learning method combined with</w:t>
      </w:r>
      <w:r w:rsidR="00247B4D">
        <w:t xml:space="preserve"> </w:t>
      </w:r>
      <w:r w:rsidR="008E5CA1">
        <w:t xml:space="preserve">a probabilistic </w:t>
      </w:r>
      <w:r>
        <w:t>Hidden Markov model (HMM)</w:t>
      </w:r>
      <w:r w:rsidR="00247B4D">
        <w:t xml:space="preserve">. </w:t>
      </w:r>
      <w:r>
        <w:t xml:space="preserve">The second model </w:t>
      </w:r>
      <w:commentRangeStart w:id="135"/>
      <w:r w:rsidR="0002478D">
        <w:t xml:space="preserve">uses a lot of the same </w:t>
      </w:r>
      <w:commentRangeEnd w:id="135"/>
      <w:r w:rsidR="00D82004">
        <w:rPr>
          <w:rStyle w:val="CommentReference"/>
        </w:rPr>
        <w:commentReference w:id="135"/>
      </w:r>
      <w:r w:rsidR="0002478D">
        <w:t xml:space="preserve">libraries to shape the data </w:t>
      </w:r>
      <w:commentRangeStart w:id="136"/>
      <w:r w:rsidR="00A2228D">
        <w:t>to for</w:t>
      </w:r>
      <w:r w:rsidR="0002478D">
        <w:t xml:space="preserve"> </w:t>
      </w:r>
      <w:commentRangeEnd w:id="136"/>
      <w:r w:rsidR="00D82004">
        <w:rPr>
          <w:rStyle w:val="CommentReference"/>
        </w:rPr>
        <w:commentReference w:id="136"/>
      </w:r>
      <w:r w:rsidR="0002478D">
        <w:t>machine learning</w:t>
      </w:r>
      <w:r w:rsidR="00A2228D">
        <w:t xml:space="preserve"> training</w:t>
      </w:r>
      <w:r w:rsidR="0002478D">
        <w:t xml:space="preserve">. The model </w:t>
      </w:r>
      <w:r>
        <w:t xml:space="preserve">is a more state of the art implementation that utilizes 3 neural networks using only character </w:t>
      </w:r>
      <w:r w:rsidR="00247B4D">
        <w:t xml:space="preserve">based </w:t>
      </w:r>
      <w:r>
        <w:t xml:space="preserve">weights to </w:t>
      </w:r>
      <w:r w:rsidR="00A2228D">
        <w:t>initialize</w:t>
      </w:r>
      <w:r>
        <w:t xml:space="preserve"> the </w:t>
      </w:r>
      <w:r w:rsidR="00247B4D">
        <w:t>model</w:t>
      </w:r>
      <w:r>
        <w:t>.</w:t>
      </w:r>
      <w:r w:rsidR="0002478D">
        <w:t xml:space="preserve"> </w:t>
      </w:r>
      <w:commentRangeStart w:id="137"/>
      <w:r w:rsidR="0085373E">
        <w:t xml:space="preserve">Instead of a hybrid unsupervised model, this model is supervised as Compagno et al showed that identification for </w:t>
      </w:r>
      <w:r w:rsidR="0085373E">
        <w:rPr>
          <w:i/>
        </w:rPr>
        <w:t xml:space="preserve">hardware </w:t>
      </w:r>
      <w:r w:rsidR="0085373E">
        <w:t xml:space="preserve">was just as good as training for users. </w:t>
      </w:r>
      <w:commentRangeEnd w:id="137"/>
      <w:r w:rsidR="00DB42FB">
        <w:rPr>
          <w:rStyle w:val="CommentReference"/>
        </w:rPr>
        <w:commentReference w:id="137"/>
      </w:r>
      <w:r w:rsidR="0002478D" w:rsidRPr="0085373E">
        <w:t>A</w:t>
      </w:r>
      <w:r w:rsidR="0002478D">
        <w:t xml:space="preserve"> Gaussian function was utilized to help filter out noise rather. Utilizing weights for each layer of the neural network creates </w:t>
      </w:r>
      <w:r w:rsidR="00782A88">
        <w:t>a sort of soft HMM that is efficiently calculated while the machine is learning audio features.</w:t>
      </w:r>
    </w:p>
    <w:p w14:paraId="49DA019A" w14:textId="77777777" w:rsidR="00AA7292" w:rsidRPr="00AA7292" w:rsidRDefault="00AA7292" w:rsidP="00C93FC9">
      <w:pPr>
        <w:pStyle w:val="BodyText"/>
      </w:pPr>
    </w:p>
    <w:p w14:paraId="49B458AC" w14:textId="68985F80" w:rsidR="00DE782B" w:rsidRPr="00194D1F" w:rsidRDefault="000211BE" w:rsidP="00C93FC9">
      <w:pPr>
        <w:pStyle w:val="BodyText"/>
        <w:rPr>
          <w:b/>
          <w:sz w:val="24"/>
          <w:szCs w:val="24"/>
        </w:rPr>
      </w:pPr>
      <w:r w:rsidRPr="00194D1F">
        <w:rPr>
          <w:b/>
          <w:sz w:val="24"/>
          <w:szCs w:val="24"/>
        </w:rPr>
        <w:t xml:space="preserve">Recreating Previous Research using </w:t>
      </w:r>
      <w:r w:rsidR="0002478D" w:rsidRPr="00194D1F">
        <w:rPr>
          <w:b/>
          <w:sz w:val="24"/>
          <w:szCs w:val="24"/>
        </w:rPr>
        <w:t xml:space="preserve">Unsupervised Clustering </w:t>
      </w:r>
      <w:r w:rsidRPr="00194D1F">
        <w:rPr>
          <w:b/>
          <w:sz w:val="24"/>
          <w:szCs w:val="24"/>
        </w:rPr>
        <w:t>HMM</w:t>
      </w:r>
    </w:p>
    <w:p w14:paraId="4E0E9380" w14:textId="25578975" w:rsidR="00B42645" w:rsidRPr="00B42645" w:rsidRDefault="00B42645" w:rsidP="0002478D">
      <w:pPr>
        <w:pStyle w:val="BodyText"/>
        <w:rPr>
          <w:rStyle w:val="Hyperlink"/>
        </w:rPr>
      </w:pPr>
      <w:r>
        <w:fldChar w:fldCharType="begin"/>
      </w:r>
      <w:r>
        <w:instrText xml:space="preserve"> HYPERLINK  \l "DataPrep" </w:instrText>
      </w:r>
      <w:r>
        <w:fldChar w:fldCharType="separate"/>
      </w:r>
      <w:r w:rsidRPr="00B42645">
        <w:rPr>
          <w:rStyle w:val="Hyperlink"/>
        </w:rPr>
        <w:t>Preparing Data</w:t>
      </w:r>
    </w:p>
    <w:p w14:paraId="2FA1ECB2" w14:textId="768841AE" w:rsidR="0020556D" w:rsidRDefault="00B42645" w:rsidP="003F6A55">
      <w:pPr>
        <w:pStyle w:val="BodyText"/>
      </w:pPr>
      <w:r>
        <w:fldChar w:fldCharType="end"/>
      </w:r>
      <w:r w:rsidR="00FB1CA2">
        <w:t>Sound is read in from a file</w:t>
      </w:r>
      <w:r w:rsidR="003F6A55">
        <w:t xml:space="preserve"> in a 1</w:t>
      </w:r>
      <w:ins w:id="138" w:author="Author">
        <w:r w:rsidR="00DB42FB">
          <w:t>-</w:t>
        </w:r>
      </w:ins>
      <w:del w:id="139" w:author="Author">
        <w:r w:rsidR="003F6A55" w:rsidDel="00DB42FB">
          <w:delText xml:space="preserve"> </w:delText>
        </w:r>
      </w:del>
      <w:r w:rsidR="003F6A55">
        <w:t>dimensional array</w:t>
      </w:r>
      <w:r w:rsidR="001E69C0">
        <w:t xml:space="preserve"> using a function that also logs keystrokes</w:t>
      </w:r>
      <w:r w:rsidR="00FB1CA2">
        <w:t xml:space="preserve">. </w:t>
      </w:r>
      <w:r w:rsidR="001E69C0">
        <w:t xml:space="preserve">The key logging that is recorded </w:t>
      </w:r>
      <w:ins w:id="140" w:author="Author">
        <w:r w:rsidR="00DB42FB">
          <w:t>is for</w:t>
        </w:r>
      </w:ins>
      <w:del w:id="141" w:author="Author">
        <w:r w:rsidR="001E69C0" w:rsidDel="00DB42FB">
          <w:delText>is</w:delText>
        </w:r>
      </w:del>
      <w:r w:rsidR="001E69C0">
        <w:t xml:space="preserve"> the purpose</w:t>
      </w:r>
      <w:del w:id="142" w:author="Author">
        <w:r w:rsidR="001E69C0" w:rsidDel="00DB42FB">
          <w:delText>s</w:delText>
        </w:r>
      </w:del>
      <w:r w:rsidR="001E69C0">
        <w:t xml:space="preserve"> of analysis, and is not used during training. </w:t>
      </w:r>
      <w:r w:rsidR="00FB1CA2">
        <w:t>The recording quality was at 44.1 KHz sample, which is at the higher end of quality in comparison to previous research.</w:t>
      </w:r>
      <w:r w:rsidR="002F42E3">
        <w:t xml:space="preserve"> The sound data is converted to a vector array in the format of [</w:t>
      </w:r>
      <w:r w:rsidR="001C4424">
        <w:rPr>
          <w:i/>
        </w:rPr>
        <w:t>x</w:t>
      </w:r>
      <w:r w:rsidR="001E69C0" w:rsidRPr="001E69C0">
        <w:rPr>
          <w:i/>
          <w:vertAlign w:val="subscript"/>
        </w:rPr>
        <w:t>0</w:t>
      </w:r>
      <w:r w:rsidR="002F42E3" w:rsidRPr="001E69C0">
        <w:rPr>
          <w:i/>
        </w:rPr>
        <w:t xml:space="preserve"> </w:t>
      </w:r>
      <w:r w:rsidR="001C4424">
        <w:rPr>
          <w:i/>
        </w:rPr>
        <w:t>x</w:t>
      </w:r>
      <w:r w:rsidR="001E69C0" w:rsidRPr="001E69C0">
        <w:rPr>
          <w:i/>
          <w:vertAlign w:val="subscript"/>
        </w:rPr>
        <w:t>1</w:t>
      </w:r>
      <w:r w:rsidR="002F42E3" w:rsidRPr="001E69C0">
        <w:rPr>
          <w:i/>
        </w:rPr>
        <w:t xml:space="preserve"> </w:t>
      </w:r>
      <w:r w:rsidR="001C4424">
        <w:rPr>
          <w:i/>
        </w:rPr>
        <w:t>x</w:t>
      </w:r>
      <w:r w:rsidR="002F42E3" w:rsidRPr="001E69C0">
        <w:rPr>
          <w:i/>
          <w:vertAlign w:val="subscript"/>
        </w:rPr>
        <w:t>2</w:t>
      </w:r>
      <w:r w:rsidR="002F42E3" w:rsidRPr="001E69C0">
        <w:rPr>
          <w:i/>
        </w:rPr>
        <w:t xml:space="preserve"> </w:t>
      </w:r>
      <w:r w:rsidR="001C4424">
        <w:rPr>
          <w:i/>
        </w:rPr>
        <w:t>x</w:t>
      </w:r>
      <w:r w:rsidR="002F42E3" w:rsidRPr="001E69C0">
        <w:rPr>
          <w:i/>
          <w:vertAlign w:val="subscript"/>
        </w:rPr>
        <w:t>3</w:t>
      </w:r>
      <w:r w:rsidR="002F42E3" w:rsidRPr="001E69C0">
        <w:rPr>
          <w:i/>
        </w:rPr>
        <w:t xml:space="preserve"> </w:t>
      </w:r>
      <w:r w:rsidR="001C4424">
        <w:rPr>
          <w:i/>
        </w:rPr>
        <w:t>x</w:t>
      </w:r>
      <w:r w:rsidR="002F42E3" w:rsidRPr="001E69C0">
        <w:rPr>
          <w:i/>
          <w:vertAlign w:val="subscript"/>
        </w:rPr>
        <w:t>4</w:t>
      </w:r>
      <w:r w:rsidR="002F42E3">
        <w:t xml:space="preserve"> …]</w:t>
      </w:r>
      <w:r w:rsidR="003F6A55">
        <w:t xml:space="preserve"> where each number </w:t>
      </w:r>
      <w:r w:rsidR="001C4424">
        <w:rPr>
          <w:i/>
        </w:rPr>
        <w:t>x</w:t>
      </w:r>
      <w:r w:rsidR="003F6A55">
        <w:t xml:space="preserve"> represents the signal of the audio, and </w:t>
      </w:r>
      <w:r w:rsidR="003A487C">
        <w:t>each position</w:t>
      </w:r>
      <w:r w:rsidR="0020556D">
        <w:t xml:space="preserve"> in the array</w:t>
      </w:r>
      <w:r w:rsidR="003A487C">
        <w:t xml:space="preserve"> represents the position in time</w:t>
      </w:r>
      <w:r w:rsidR="001C4424">
        <w:t xml:space="preserve"> </w:t>
      </w:r>
      <w:r w:rsidR="001C4424">
        <w:rPr>
          <w:i/>
        </w:rPr>
        <w:t>n</w:t>
      </w:r>
      <w:r w:rsidR="002F42E3">
        <w:t xml:space="preserve">. </w:t>
      </w:r>
      <w:r w:rsidR="003F6A55">
        <w:t xml:space="preserve">Turning the sound data into </w:t>
      </w:r>
      <w:r w:rsidR="0020556D">
        <w:t xml:space="preserve">this type of </w:t>
      </w:r>
      <w:r w:rsidR="003F6A55">
        <w:t>an array makes for efficient calculation.</w:t>
      </w:r>
    </w:p>
    <w:p w14:paraId="031E4BED" w14:textId="7315CC86" w:rsidR="00C93FC9" w:rsidRPr="001C4424" w:rsidRDefault="0020556D" w:rsidP="003F6A55">
      <w:pPr>
        <w:pStyle w:val="BodyText"/>
      </w:pPr>
      <w:commentRangeStart w:id="143"/>
      <w:r>
        <w:t xml:space="preserve">Past research shows that taking the Mel Frequency Coefficient Cepstrum </w:t>
      </w:r>
      <w:r w:rsidR="00EB3BB1">
        <w:t>(</w:t>
      </w:r>
      <w:r w:rsidR="00EB3BB1" w:rsidRPr="000211BE">
        <w:t>MFCC</w:t>
      </w:r>
      <w:r w:rsidR="00EB3BB1">
        <w:t xml:space="preserve">) </w:t>
      </w:r>
      <w:commentRangeEnd w:id="143"/>
      <w:r w:rsidR="00DB42FB">
        <w:rPr>
          <w:rStyle w:val="CommentReference"/>
        </w:rPr>
        <w:commentReference w:id="143"/>
      </w:r>
      <w:r w:rsidR="00EB3BB1">
        <w:t xml:space="preserve">is the most effective transformation that can be done to the audio file. </w:t>
      </w:r>
      <w:r w:rsidR="000211BE">
        <w:t xml:space="preserve">Each click is detected with </w:t>
      </w:r>
      <w:commentRangeStart w:id="144"/>
      <w:r w:rsidR="000211BE">
        <w:t xml:space="preserve">the window size </w:t>
      </w:r>
      <w:commentRangeEnd w:id="144"/>
      <w:r w:rsidR="00DB42FB">
        <w:rPr>
          <w:rStyle w:val="CommentReference"/>
        </w:rPr>
        <w:commentReference w:id="144"/>
      </w:r>
      <w:r w:rsidR="000211BE">
        <w:t xml:space="preserve">measured. The window of audio </w:t>
      </w:r>
      <w:r w:rsidR="000211BE">
        <w:rPr>
          <w:i/>
        </w:rPr>
        <w:t xml:space="preserve">X </w:t>
      </w:r>
      <w:r w:rsidR="001C4424">
        <w:t>is converted</w:t>
      </w:r>
    </w:p>
    <w:p w14:paraId="59EAC0B7" w14:textId="792995CD" w:rsidR="000211BE" w:rsidRDefault="000211BE" w:rsidP="003F6A55">
      <w:pPr>
        <w:pStyle w:val="BodyText"/>
      </w:pPr>
    </w:p>
    <w:p w14:paraId="10814A22" w14:textId="33AF9C8E" w:rsidR="007C52D2" w:rsidRDefault="000211BE" w:rsidP="000211BE">
      <w:pPr>
        <w:pStyle w:val="BodyText"/>
        <w:jc w:val="center"/>
      </w:pPr>
      <w:r>
        <w:rPr>
          <w:noProof/>
        </w:rPr>
        <w:drawing>
          <wp:inline distT="0" distB="0" distL="0" distR="0" wp14:anchorId="6AAC2E10" wp14:editId="25D383DD">
            <wp:extent cx="2139896" cy="604076"/>
            <wp:effectExtent l="0" t="0" r="0" b="5715"/>
            <wp:docPr id="13" name="Picture 13" descr="/Users/rambo/Downloads/fourier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ownloads/fourierTransfor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195" cy="660619"/>
                    </a:xfrm>
                    <a:prstGeom prst="rect">
                      <a:avLst/>
                    </a:prstGeom>
                    <a:noFill/>
                    <a:ln>
                      <a:noFill/>
                    </a:ln>
                  </pic:spPr>
                </pic:pic>
              </a:graphicData>
            </a:graphic>
          </wp:inline>
        </w:drawing>
      </w:r>
      <w:r w:rsidR="001C4424">
        <w:tab/>
      </w:r>
      <w:r w:rsidR="001C4424">
        <w:tab/>
      </w:r>
      <w:r>
        <w:rPr>
          <w:noProof/>
        </w:rPr>
        <w:drawing>
          <wp:inline distT="0" distB="0" distL="0" distR="0" wp14:anchorId="73C97894" wp14:editId="768A9F44">
            <wp:extent cx="2130714" cy="573888"/>
            <wp:effectExtent l="0" t="0" r="3175" b="10795"/>
            <wp:docPr id="6" name="Picture 6" descr="/Users/rambo/Downloads/fourierTrans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ownloads/fourierTransform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9624" cy="619382"/>
                    </a:xfrm>
                    <a:prstGeom prst="rect">
                      <a:avLst/>
                    </a:prstGeom>
                    <a:noFill/>
                    <a:ln>
                      <a:noFill/>
                    </a:ln>
                  </pic:spPr>
                </pic:pic>
              </a:graphicData>
            </a:graphic>
          </wp:inline>
        </w:drawing>
      </w:r>
    </w:p>
    <w:p w14:paraId="60D4448B" w14:textId="77777777" w:rsidR="000211BE" w:rsidRDefault="000211BE" w:rsidP="000211BE">
      <w:pPr>
        <w:pStyle w:val="BodyText"/>
      </w:pPr>
    </w:p>
    <w:p w14:paraId="0CE5E2D9" w14:textId="2D4264A2" w:rsidR="00C532B2" w:rsidRDefault="00C532B2" w:rsidP="000211BE">
      <w:pPr>
        <w:pStyle w:val="BodyText"/>
      </w:pPr>
      <w:r>
        <w:t xml:space="preserve">The frequencies from the Fourier transform are then </w:t>
      </w:r>
      <w:hyperlink w:anchor="MFCC" w:history="1">
        <w:r w:rsidRPr="00C532B2">
          <w:rPr>
            <w:rStyle w:val="Hyperlink"/>
          </w:rPr>
          <w:t>converted</w:t>
        </w:r>
      </w:hyperlink>
      <w:r>
        <w:t xml:space="preserve"> to windows of MFCC</w:t>
      </w:r>
      <w:ins w:id="145" w:author="Author">
        <w:r w:rsidR="00DB42FB">
          <w:t xml:space="preserve"> using the following formula:</w:t>
        </w:r>
      </w:ins>
      <w:del w:id="146" w:author="Author">
        <w:r w:rsidDel="00DB42FB">
          <w:delText>:</w:delText>
        </w:r>
      </w:del>
    </w:p>
    <w:p w14:paraId="343D0E7B" w14:textId="77777777" w:rsidR="007D2BF1" w:rsidRDefault="007D2BF1" w:rsidP="00C532B2">
      <w:pPr>
        <w:pStyle w:val="BodyText"/>
        <w:jc w:val="center"/>
      </w:pPr>
    </w:p>
    <w:p w14:paraId="5EC41544" w14:textId="0BAF6F4E" w:rsidR="00C532B2" w:rsidRDefault="00C532B2" w:rsidP="00C532B2">
      <w:pPr>
        <w:pStyle w:val="BodyText"/>
        <w:jc w:val="center"/>
      </w:pPr>
      <w:r w:rsidRPr="00C532B2">
        <w:rPr>
          <w:noProof/>
        </w:rPr>
        <w:drawing>
          <wp:inline distT="0" distB="0" distL="0" distR="0" wp14:anchorId="644DC6B2" wp14:editId="17C2C0BB">
            <wp:extent cx="2590087" cy="2656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3333" b="-35450"/>
                    <a:stretch/>
                  </pic:blipFill>
                  <pic:spPr bwMode="auto">
                    <a:xfrm>
                      <a:off x="0" y="0"/>
                      <a:ext cx="2881766" cy="295565"/>
                    </a:xfrm>
                    <a:prstGeom prst="rect">
                      <a:avLst/>
                    </a:prstGeom>
                    <a:ln>
                      <a:noFill/>
                    </a:ln>
                    <a:extLst>
                      <a:ext uri="{53640926-AAD7-44D8-BBD7-CCE9431645EC}">
                        <a14:shadowObscured xmlns:a14="http://schemas.microsoft.com/office/drawing/2010/main"/>
                      </a:ext>
                    </a:extLst>
                  </pic:spPr>
                </pic:pic>
              </a:graphicData>
            </a:graphic>
          </wp:inline>
        </w:drawing>
      </w:r>
    </w:p>
    <w:p w14:paraId="2561572E" w14:textId="77777777" w:rsidR="007D2BF1" w:rsidRDefault="007D2BF1" w:rsidP="00C532B2">
      <w:pPr>
        <w:pStyle w:val="BodyText"/>
        <w:jc w:val="center"/>
      </w:pPr>
    </w:p>
    <w:p w14:paraId="2016ED2D" w14:textId="4BCB5CAB" w:rsidR="00A2334C" w:rsidRDefault="0044049A" w:rsidP="000211BE">
      <w:pPr>
        <w:pStyle w:val="BodyText"/>
      </w:pPr>
      <w:r>
        <w:t xml:space="preserve">The audio windows are then grouped by the k-means machine learning algorithm </w:t>
      </w:r>
      <w:commentRangeStart w:id="147"/>
      <w:r>
        <w:t>with no weights</w:t>
      </w:r>
      <w:r w:rsidR="009C68C3">
        <w:t xml:space="preserve"> </w:t>
      </w:r>
      <w:commentRangeEnd w:id="147"/>
      <w:r w:rsidR="00DB42FB">
        <w:rPr>
          <w:rStyle w:val="CommentReference"/>
        </w:rPr>
        <w:commentReference w:id="147"/>
      </w:r>
      <w:r w:rsidR="009C68C3">
        <w:t>for 27 different characters (lower case letters plus space key)</w:t>
      </w:r>
      <w:r>
        <w:t>.</w:t>
      </w:r>
      <w:r w:rsidR="009C68C3">
        <w:t xml:space="preserve"> Unlike previous research, </w:t>
      </w:r>
      <w:del w:id="148" w:author="Author">
        <w:r w:rsidDel="00DB42FB">
          <w:delText xml:space="preserve"> </w:delText>
        </w:r>
      </w:del>
      <w:r w:rsidR="009C68C3">
        <w:t>accuracy was high enough without having to manually seed the space key.</w:t>
      </w:r>
    </w:p>
    <w:p w14:paraId="07DF01F9" w14:textId="77777777" w:rsidR="007D2BF1" w:rsidRDefault="009C68C3" w:rsidP="007D2BF1">
      <w:pPr>
        <w:pStyle w:val="BodyText"/>
        <w:keepNext/>
        <w:jc w:val="center"/>
      </w:pPr>
      <w:r>
        <w:rPr>
          <w:noProof/>
        </w:rPr>
        <w:lastRenderedPageBreak/>
        <w:drawing>
          <wp:inline distT="0" distB="0" distL="0" distR="0" wp14:anchorId="36A72DA0" wp14:editId="30443AED">
            <wp:extent cx="2587714" cy="251714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means_convergence.gif"/>
                    <pic:cNvPicPr/>
                  </pic:nvPicPr>
                  <pic:blipFill>
                    <a:blip r:embed="rId28">
                      <a:extLst>
                        <a:ext uri="{28A0092B-C50C-407E-A947-70E740481C1C}">
                          <a14:useLocalDpi xmlns:a14="http://schemas.microsoft.com/office/drawing/2010/main" val="0"/>
                        </a:ext>
                      </a:extLst>
                    </a:blip>
                    <a:stretch>
                      <a:fillRect/>
                    </a:stretch>
                  </pic:blipFill>
                  <pic:spPr>
                    <a:xfrm>
                      <a:off x="0" y="0"/>
                      <a:ext cx="2590877" cy="2520217"/>
                    </a:xfrm>
                    <a:prstGeom prst="rect">
                      <a:avLst/>
                    </a:prstGeom>
                  </pic:spPr>
                </pic:pic>
              </a:graphicData>
            </a:graphic>
          </wp:inline>
        </w:drawing>
      </w:r>
    </w:p>
    <w:p w14:paraId="11BC38AA" w14:textId="4B7C5B45" w:rsidR="008D7659" w:rsidRDefault="007D2BF1" w:rsidP="00AA7292">
      <w:pPr>
        <w:pStyle w:val="Caption"/>
        <w:jc w:val="center"/>
      </w:pPr>
      <w:r>
        <w:t xml:space="preserve">Figure </w:t>
      </w:r>
      <w:fldSimple w:instr=" SEQ Figure \* ARABIC ">
        <w:r w:rsidR="00AA7292">
          <w:rPr>
            <w:noProof/>
          </w:rPr>
          <w:t>10</w:t>
        </w:r>
      </w:fldSimple>
      <w:r>
        <w:t xml:space="preserve"> K-means Clustering</w:t>
      </w:r>
      <w:r w:rsidR="00661C4E">
        <w:rPr>
          <w:rStyle w:val="FootnoteReference"/>
        </w:rPr>
        <w:footnoteReference w:id="19"/>
      </w:r>
    </w:p>
    <w:p w14:paraId="225A5907" w14:textId="77777777" w:rsidR="007D2BF1" w:rsidRDefault="007D2BF1" w:rsidP="000211BE">
      <w:pPr>
        <w:pStyle w:val="BodyText"/>
        <w:rPr>
          <w:b/>
        </w:rPr>
      </w:pPr>
    </w:p>
    <w:p w14:paraId="4C5EE128" w14:textId="6EF09212" w:rsidR="009E2E80" w:rsidRPr="009E2E80" w:rsidRDefault="009E2E80" w:rsidP="000211BE">
      <w:pPr>
        <w:pStyle w:val="BodyText"/>
        <w:rPr>
          <w:b/>
        </w:rPr>
      </w:pPr>
      <w:r>
        <w:rPr>
          <w:b/>
        </w:rPr>
        <w:t>Training and Probability Model</w:t>
      </w:r>
    </w:p>
    <w:p w14:paraId="3A073BD5" w14:textId="77777777" w:rsidR="000D177F" w:rsidRDefault="0044049A" w:rsidP="000211BE">
      <w:pPr>
        <w:pStyle w:val="BodyText"/>
      </w:pPr>
      <w:r>
        <w:t xml:space="preserve">A HMM </w:t>
      </w:r>
      <w:commentRangeStart w:id="149"/>
      <w:r>
        <w:t>(</w:t>
      </w:r>
      <w:hyperlink w:anchor="HMMFigure" w:history="1">
        <w:r w:rsidRPr="0044049A">
          <w:rPr>
            <w:rStyle w:val="Hyperlink"/>
          </w:rPr>
          <w:t>figure2</w:t>
        </w:r>
      </w:hyperlink>
      <w:r>
        <w:t xml:space="preserve">) </w:t>
      </w:r>
      <w:commentRangeEnd w:id="149"/>
      <w:r w:rsidR="00DB42FB">
        <w:rPr>
          <w:rStyle w:val="CommentReference"/>
        </w:rPr>
        <w:commentReference w:id="149"/>
      </w:r>
      <w:r>
        <w:t xml:space="preserve">is applied based on </w:t>
      </w:r>
      <w:r w:rsidR="009C68C3">
        <w:t>the frequency of occurrences in the English language.</w:t>
      </w:r>
      <w:r w:rsidR="00661C4E">
        <w:t xml:space="preserve"> Probability values were drawn from the work of Peter Norvig</w:t>
      </w:r>
      <w:r w:rsidR="00661C4E">
        <w:rPr>
          <w:rStyle w:val="FootnoteReference"/>
        </w:rPr>
        <w:footnoteReference w:id="20"/>
      </w:r>
      <w:r w:rsidR="000D177F">
        <w:t>. The dataset that Norvig used was from the Google Books Ngram viewer dataset</w:t>
      </w:r>
      <w:r w:rsidR="000D177F">
        <w:rPr>
          <w:rStyle w:val="FootnoteReference"/>
        </w:rPr>
        <w:footnoteReference w:id="21"/>
      </w:r>
      <w:r w:rsidR="000D177F">
        <w:t>. Once each key was predicted, another prediction based on the probabilities of the second letter were applied. This iterates as specified.</w:t>
      </w:r>
    </w:p>
    <w:p w14:paraId="127A64C6" w14:textId="256C089F" w:rsidR="000D177F" w:rsidRDefault="000D177F" w:rsidP="000211BE">
      <w:pPr>
        <w:pStyle w:val="BodyText"/>
      </w:pPr>
      <w:commentRangeStart w:id="150"/>
      <w:r>
        <w:t>A sample sentence:</w:t>
      </w:r>
      <w:commentRangeEnd w:id="150"/>
      <w:r w:rsidR="00610E18">
        <w:rPr>
          <w:rStyle w:val="CommentReference"/>
        </w:rPr>
        <w:commentReference w:id="150"/>
      </w:r>
    </w:p>
    <w:tbl>
      <w:tblPr>
        <w:tblStyle w:val="TableGrid"/>
        <w:tblW w:w="0" w:type="auto"/>
        <w:tblLook w:val="04A0" w:firstRow="1" w:lastRow="0" w:firstColumn="1" w:lastColumn="0" w:noHBand="0" w:noVBand="1"/>
      </w:tblPr>
      <w:tblGrid>
        <w:gridCol w:w="9576"/>
      </w:tblGrid>
      <w:tr w:rsidR="001A119A" w14:paraId="2BBA467F" w14:textId="77777777" w:rsidTr="001A119A">
        <w:tc>
          <w:tcPr>
            <w:tcW w:w="9576" w:type="dxa"/>
          </w:tcPr>
          <w:p w14:paraId="790ABB24" w14:textId="57616807" w:rsidR="001A119A" w:rsidRPr="001A119A" w:rsidRDefault="001A119A" w:rsidP="000211BE">
            <w:pPr>
              <w:pStyle w:val="BodyText"/>
              <w:rPr>
                <w:i/>
              </w:rPr>
            </w:pPr>
            <w:r>
              <w:rPr>
                <w:i/>
              </w:rPr>
              <w:t>“…</w:t>
            </w:r>
            <w:r w:rsidR="009E2E80" w:rsidRPr="009E2E80">
              <w:rPr>
                <w:i/>
              </w:rPr>
              <w:t>curiosito the ran across the field aster it and fortunately was qust in time to see it pom pown a lange rallit hole under the hedge in another moment pown</w:t>
            </w:r>
            <w:r>
              <w:rPr>
                <w:i/>
              </w:rPr>
              <w:t>…”</w:t>
            </w:r>
          </w:p>
        </w:tc>
      </w:tr>
      <w:tr w:rsidR="001A119A" w14:paraId="4278A565" w14:textId="77777777" w:rsidTr="001A119A">
        <w:tc>
          <w:tcPr>
            <w:tcW w:w="9576" w:type="dxa"/>
          </w:tcPr>
          <w:p w14:paraId="242F37B3" w14:textId="3E141325" w:rsidR="001A119A" w:rsidRPr="009E2E80" w:rsidRDefault="009E2E80" w:rsidP="000211BE">
            <w:pPr>
              <w:pStyle w:val="BodyText"/>
              <w:rPr>
                <w:i/>
              </w:rPr>
            </w:pPr>
            <w:r>
              <w:rPr>
                <w:i/>
              </w:rPr>
              <w:t>“…</w:t>
            </w:r>
            <w:r w:rsidRPr="009E2E80">
              <w:rPr>
                <w:i/>
              </w:rPr>
              <w:t>curiosity she ran across the field after it and fortunately was just in time to see it pop down a large rabbit hole under the hedge in another moment down</w:t>
            </w:r>
            <w:r>
              <w:rPr>
                <w:i/>
              </w:rPr>
              <w:t>…”</w:t>
            </w:r>
          </w:p>
        </w:tc>
      </w:tr>
    </w:tbl>
    <w:p w14:paraId="510FAC0C" w14:textId="7C78BBDE" w:rsidR="000D177F" w:rsidRDefault="000D177F" w:rsidP="000211BE">
      <w:pPr>
        <w:pStyle w:val="BodyText"/>
      </w:pPr>
      <w:r>
        <w:t xml:space="preserve"> </w:t>
      </w:r>
    </w:p>
    <w:p w14:paraId="109D1634" w14:textId="6372233B" w:rsidR="000B10E0" w:rsidRDefault="00513B79" w:rsidP="000211BE">
      <w:pPr>
        <w:pStyle w:val="BodyText"/>
      </w:pPr>
      <w:r>
        <w:t>In line with previous research implementations, over 70% keystroke recovery was achieved in 5 tries.</w:t>
      </w:r>
      <w:r w:rsidR="004C077C">
        <w:t xml:space="preserve"> </w:t>
      </w:r>
      <w:r w:rsidR="004B4EBF">
        <w:t xml:space="preserve">Rather than creating a language model like previous researchers, </w:t>
      </w:r>
      <w:r w:rsidR="00F6119E">
        <w:t>an existing Python library called aspell-python</w:t>
      </w:r>
      <w:r w:rsidR="00F6119E">
        <w:rPr>
          <w:rStyle w:val="FootnoteReference"/>
        </w:rPr>
        <w:footnoteReference w:id="22"/>
      </w:r>
      <w:r w:rsidR="00F6119E">
        <w:t xml:space="preserve"> was used to achieve comparable results to past research. Each iterative learning sequence took approximately a minute for 2000 characters (including spaces), much less than the days it would have taken in the seminal papers</w:t>
      </w:r>
      <w:r w:rsidR="00F6119E">
        <w:fldChar w:fldCharType="begin"/>
      </w:r>
      <w:r w:rsidR="00F6119E">
        <w:instrText xml:space="preserve"> NOTEREF _Ref480385313 \f \h </w:instrText>
      </w:r>
      <w:r w:rsidR="00F6119E">
        <w:fldChar w:fldCharType="separate"/>
      </w:r>
      <w:r w:rsidR="00F6119E" w:rsidRPr="00F6119E">
        <w:rPr>
          <w:rStyle w:val="FootnoteReference"/>
        </w:rPr>
        <w:t>4</w:t>
      </w:r>
      <w:r w:rsidR="00F6119E">
        <w:fldChar w:fldCharType="end"/>
      </w:r>
      <w:r w:rsidR="00F6119E">
        <w:t xml:space="preserve"> </w:t>
      </w:r>
      <w:r w:rsidR="00F6119E">
        <w:fldChar w:fldCharType="begin"/>
      </w:r>
      <w:r w:rsidR="00F6119E">
        <w:instrText xml:space="preserve"> NOTEREF _Ref486873926 \f \h </w:instrText>
      </w:r>
      <w:r w:rsidR="00F6119E">
        <w:fldChar w:fldCharType="separate"/>
      </w:r>
      <w:r w:rsidR="00F6119E" w:rsidRPr="00F6119E">
        <w:rPr>
          <w:rStyle w:val="FootnoteReference"/>
        </w:rPr>
        <w:t>12</w:t>
      </w:r>
      <w:r w:rsidR="00F6119E">
        <w:fldChar w:fldCharType="end"/>
      </w:r>
      <w:r w:rsidR="00F6119E">
        <w:t>.</w:t>
      </w:r>
    </w:p>
    <w:p w14:paraId="2D485B76" w14:textId="4F7A03E5" w:rsidR="0082574E" w:rsidRDefault="007062BF" w:rsidP="000211BE">
      <w:pPr>
        <w:pStyle w:val="BodyText"/>
      </w:pPr>
      <w:commentRangeStart w:id="151"/>
      <w:r>
        <w:t>C</w:t>
      </w:r>
      <w:r w:rsidR="0082574E">
        <w:t xml:space="preserve">lassifiable labels </w:t>
      </w:r>
      <w:commentRangeEnd w:id="151"/>
      <w:r w:rsidR="00610E18">
        <w:rPr>
          <w:rStyle w:val="CommentReference"/>
        </w:rPr>
        <w:commentReference w:id="151"/>
      </w:r>
      <w:r>
        <w:t xml:space="preserve">were then </w:t>
      </w:r>
      <w:r w:rsidR="0082574E">
        <w:t>increased to 53 (to include uppercase letters and a period.</w:t>
      </w:r>
      <w:r w:rsidR="00B6110B">
        <w:t xml:space="preserve"> The work of Michael Jones</w:t>
      </w:r>
      <w:bookmarkStart w:id="152" w:name="_Ref486945167"/>
      <w:r w:rsidR="00B6110B">
        <w:rPr>
          <w:rStyle w:val="FootnoteReference"/>
        </w:rPr>
        <w:footnoteReference w:id="23"/>
      </w:r>
      <w:bookmarkEnd w:id="152"/>
      <w:r w:rsidR="00B6110B">
        <w:t xml:space="preserve"> provided the p</w:t>
      </w:r>
      <w:r w:rsidR="001C65AD">
        <w:t>robability and n</w:t>
      </w:r>
      <w:r w:rsidR="00EF46EA">
        <w:t>-</w:t>
      </w:r>
      <w:r w:rsidR="001C65AD">
        <w:t>gram stats</w:t>
      </w:r>
      <w:r w:rsidR="00B6110B">
        <w:t xml:space="preserve">. </w:t>
      </w:r>
      <w:r w:rsidR="0082574E">
        <w:t xml:space="preserve">The accuracy fared </w:t>
      </w:r>
      <w:r w:rsidR="00DD4F42">
        <w:t>very poorly! Only 16</w:t>
      </w:r>
      <w:r w:rsidR="001C65AD">
        <w:t xml:space="preserve">% </w:t>
      </w:r>
      <w:r w:rsidR="001C65AD">
        <w:lastRenderedPageBreak/>
        <w:t xml:space="preserve">recovery was achieved. </w:t>
      </w:r>
      <w:r w:rsidR="00B6110B">
        <w:t xml:space="preserve">The shift key caused many seeding inaccuracies. </w:t>
      </w:r>
      <w:r w:rsidR="00F3542A">
        <w:t>Improving the accuracy for this method is out of the scope for this attack vector that is more concer</w:t>
      </w:r>
      <w:r>
        <w:t>ned with getting user passwords and authentication.</w:t>
      </w:r>
    </w:p>
    <w:p w14:paraId="1B6B3E2F" w14:textId="65FFF88D" w:rsidR="007062BF" w:rsidRPr="007062BF" w:rsidRDefault="007062BF" w:rsidP="000211BE">
      <w:pPr>
        <w:pStyle w:val="BodyText"/>
        <w:rPr>
          <w:b/>
        </w:rPr>
      </w:pPr>
      <w:r>
        <w:rPr>
          <w:b/>
        </w:rPr>
        <w:t>Password Recovery Using K-means</w:t>
      </w:r>
    </w:p>
    <w:p w14:paraId="006CB9D6" w14:textId="6504F64A" w:rsidR="00513B79" w:rsidRDefault="00F6119E" w:rsidP="000211BE">
      <w:pPr>
        <w:pStyle w:val="BodyText"/>
      </w:pPr>
      <w:r>
        <w:t>Unfortunately, this implementation</w:t>
      </w:r>
      <w:r w:rsidR="007062BF">
        <w:t xml:space="preserve"> also</w:t>
      </w:r>
      <w:r>
        <w:t xml:space="preserve"> fared very poorly for password recovery</w:t>
      </w:r>
      <w:r w:rsidR="007062BF">
        <w:t xml:space="preserve"> compared to password recovery utilities. The accuracy that was achieved in acoustic emanations was in large part due to the probability statistics in the English language, which does not always carry over to passwords. </w:t>
      </w:r>
      <w:r w:rsidR="00F3542A">
        <w:t>Compagno et al suggests that an acoustic emanations attack can decrease brute force password cracking methods by orders of magnitude</w:t>
      </w:r>
      <w:r w:rsidR="00F3542A">
        <w:fldChar w:fldCharType="begin"/>
      </w:r>
      <w:r w:rsidR="00F3542A">
        <w:instrText xml:space="preserve"> NOTEREF _Ref486798891 \f \h </w:instrText>
      </w:r>
      <w:r w:rsidR="00F3542A">
        <w:fldChar w:fldCharType="separate"/>
      </w:r>
      <w:r w:rsidR="00F3542A" w:rsidRPr="00F3542A">
        <w:rPr>
          <w:rStyle w:val="FootnoteReference"/>
        </w:rPr>
        <w:t>17</w:t>
      </w:r>
      <w:r w:rsidR="00F3542A">
        <w:fldChar w:fldCharType="end"/>
      </w:r>
      <w:r w:rsidR="00F3542A">
        <w:t xml:space="preserve">. </w:t>
      </w:r>
      <w:r w:rsidR="007062BF">
        <w:t>While that might be true for plain brute forcing attacks, this implementation fared worse than using modern efficient password cracking utilities such as John the Ripper</w:t>
      </w:r>
      <w:r w:rsidR="007062BF">
        <w:rPr>
          <w:rStyle w:val="FootnoteReference"/>
        </w:rPr>
        <w:footnoteReference w:id="24"/>
      </w:r>
      <w:r w:rsidR="007062BF">
        <w:t xml:space="preserve"> or Hashcat</w:t>
      </w:r>
      <w:r w:rsidR="007062BF">
        <w:rPr>
          <w:rStyle w:val="FootnoteReference"/>
        </w:rPr>
        <w:footnoteReference w:id="25"/>
      </w:r>
      <w:r w:rsidR="007062BF">
        <w:t xml:space="preserve">. One can argue that HMM probability can be useful for English like </w:t>
      </w:r>
      <w:r w:rsidR="00194D1F">
        <w:t xml:space="preserve">lowercase </w:t>
      </w:r>
      <w:r w:rsidR="007062BF">
        <w:t>passwords, but John does Markov chains by default, and can easily do dictionary attacks as well.</w:t>
      </w:r>
      <w:r w:rsidR="00BB2735">
        <w:t xml:space="preserve"> This also does not take into account that John and Hashcat can take advantage of the GPU.</w:t>
      </w:r>
    </w:p>
    <w:p w14:paraId="53A4D1EA" w14:textId="1FB714B1" w:rsidR="007D7647" w:rsidRPr="0062607C" w:rsidRDefault="00194D1F" w:rsidP="00194D1F">
      <w:pPr>
        <w:pStyle w:val="BodyText"/>
        <w:rPr>
          <w:b/>
          <w:sz w:val="24"/>
          <w:szCs w:val="24"/>
        </w:rPr>
      </w:pPr>
      <w:r w:rsidRPr="00194D1F">
        <w:rPr>
          <w:b/>
          <w:sz w:val="24"/>
          <w:szCs w:val="24"/>
        </w:rPr>
        <w:t>Building an Advanced Neural Network</w:t>
      </w:r>
    </w:p>
    <w:p w14:paraId="7515DC57" w14:textId="7A95322A" w:rsidR="007D7647" w:rsidRPr="007D7647" w:rsidRDefault="007D7647" w:rsidP="00194D1F">
      <w:pPr>
        <w:pStyle w:val="BodyText"/>
        <w:rPr>
          <w:rStyle w:val="Hyperlink"/>
          <w:b/>
        </w:rPr>
      </w:pPr>
      <w:r>
        <w:rPr>
          <w:b/>
        </w:rPr>
        <w:fldChar w:fldCharType="begin"/>
      </w:r>
      <w:r>
        <w:rPr>
          <w:b/>
        </w:rPr>
        <w:instrText xml:space="preserve"> HYPERLINK  \l "DataPrep" </w:instrText>
      </w:r>
      <w:r>
        <w:rPr>
          <w:b/>
        </w:rPr>
        <w:fldChar w:fldCharType="separate"/>
      </w:r>
      <w:r w:rsidRPr="007D7647">
        <w:rPr>
          <w:rStyle w:val="Hyperlink"/>
          <w:b/>
        </w:rPr>
        <w:t>Recording Training Data</w:t>
      </w:r>
    </w:p>
    <w:p w14:paraId="3B6C0039" w14:textId="7A29FD03" w:rsidR="00194D1F" w:rsidRDefault="007D7647" w:rsidP="00194D1F">
      <w:pPr>
        <w:pStyle w:val="BodyText"/>
      </w:pPr>
      <w:r>
        <w:rPr>
          <w:b/>
        </w:rPr>
        <w:fldChar w:fldCharType="end"/>
      </w:r>
      <w:r w:rsidR="00194D1F">
        <w:t xml:space="preserve">Much of the code for processing data from the previous acoustic emanation method can be reused to </w:t>
      </w:r>
      <w:r w:rsidR="00194D1F" w:rsidRPr="007D7647">
        <w:t>process data</w:t>
      </w:r>
      <w:r w:rsidR="00194D1F">
        <w:t xml:space="preserve">. </w:t>
      </w:r>
      <w:r>
        <w:t xml:space="preserve">The training for the model will be classified using a </w:t>
      </w:r>
      <w:hyperlink w:anchor="RecordingTrainingData" w:history="1">
        <w:r w:rsidRPr="007D7647">
          <w:rPr>
            <w:rStyle w:val="Hyperlink"/>
          </w:rPr>
          <w:t>keylogger</w:t>
        </w:r>
      </w:hyperlink>
      <w:r>
        <w:t xml:space="preserve"> that records timestamps, creating two vector arrays, one for audio and another for the 64 classification labels (uppercase, lowercase, digits, and some special characters). Those special characters are converted to integer values for processing efficiencies in the GPU.</w:t>
      </w:r>
    </w:p>
    <w:p w14:paraId="512837DC" w14:textId="26FD458E" w:rsidR="007D7647" w:rsidRPr="007D7647" w:rsidRDefault="007D7647" w:rsidP="00194D1F">
      <w:pPr>
        <w:pStyle w:val="BodyText"/>
        <w:rPr>
          <w:rStyle w:val="Hyperlink"/>
          <w:b/>
        </w:rPr>
      </w:pPr>
      <w:r>
        <w:rPr>
          <w:b/>
        </w:rPr>
        <w:fldChar w:fldCharType="begin"/>
      </w:r>
      <w:r>
        <w:rPr>
          <w:b/>
        </w:rPr>
        <w:instrText xml:space="preserve"> HYPERLINK  \l "BuildNeuralNet" </w:instrText>
      </w:r>
      <w:r>
        <w:rPr>
          <w:b/>
        </w:rPr>
        <w:fldChar w:fldCharType="separate"/>
      </w:r>
      <w:r w:rsidRPr="007D7647">
        <w:rPr>
          <w:rStyle w:val="Hyperlink"/>
          <w:b/>
        </w:rPr>
        <w:t>Building the Neural Net</w:t>
      </w:r>
    </w:p>
    <w:p w14:paraId="52B9A74F" w14:textId="67671CEC" w:rsidR="007D7647" w:rsidRDefault="007D7647" w:rsidP="00194D1F">
      <w:pPr>
        <w:pStyle w:val="BodyText"/>
      </w:pPr>
      <w:r>
        <w:rPr>
          <w:b/>
        </w:rPr>
        <w:fldChar w:fldCharType="end"/>
      </w:r>
      <w:r>
        <w:t xml:space="preserve">A recurrent neural network </w:t>
      </w:r>
      <w:r w:rsidR="00A66D51">
        <w:t xml:space="preserve">was built based on its effectiveness in </w:t>
      </w:r>
      <w:r>
        <w:t xml:space="preserve">classification. </w:t>
      </w:r>
      <w:r w:rsidR="00A66D51">
        <w:t>This implementation attempts a many to many classification with equal inputs and outputs.</w:t>
      </w:r>
    </w:p>
    <w:p w14:paraId="0AC030D9" w14:textId="77777777" w:rsidR="00AA7292" w:rsidRDefault="00A66D51" w:rsidP="00AA7292">
      <w:pPr>
        <w:pStyle w:val="BodyText"/>
        <w:keepNext/>
        <w:jc w:val="center"/>
      </w:pPr>
      <w:r w:rsidRPr="00A66D51">
        <w:rPr>
          <w:noProof/>
        </w:rPr>
        <w:drawing>
          <wp:inline distT="0" distB="0" distL="0" distR="0" wp14:anchorId="57FFA44F" wp14:editId="121F3565">
            <wp:extent cx="5549265" cy="173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1903" cy="1744197"/>
                    </a:xfrm>
                    <a:prstGeom prst="rect">
                      <a:avLst/>
                    </a:prstGeom>
                  </pic:spPr>
                </pic:pic>
              </a:graphicData>
            </a:graphic>
          </wp:inline>
        </w:drawing>
      </w:r>
    </w:p>
    <w:p w14:paraId="7CF68A4C" w14:textId="2205081A" w:rsidR="00A66D51" w:rsidRDefault="00AA7292" w:rsidP="00AA7292">
      <w:pPr>
        <w:pStyle w:val="Caption"/>
        <w:jc w:val="center"/>
      </w:pPr>
      <w:r>
        <w:t xml:space="preserve">Figure </w:t>
      </w:r>
      <w:fldSimple w:instr=" SEQ Figure \* ARABIC ">
        <w:r>
          <w:rPr>
            <w:noProof/>
          </w:rPr>
          <w:t>11</w:t>
        </w:r>
      </w:fldSimple>
      <w:r>
        <w:t>: Machine Learning Classification Types</w:t>
      </w:r>
      <w:r w:rsidR="00A66D51">
        <w:rPr>
          <w:rStyle w:val="FootnoteReference"/>
        </w:rPr>
        <w:footnoteReference w:id="26"/>
      </w:r>
    </w:p>
    <w:p w14:paraId="61C52513" w14:textId="1F36858A" w:rsidR="0062607C" w:rsidRDefault="00955D5E" w:rsidP="0062607C">
      <w:pPr>
        <w:pStyle w:val="BodyText"/>
      </w:pPr>
      <w:r>
        <w:t>Ultimately</w:t>
      </w:r>
      <w:r w:rsidR="00AA7292">
        <w:t>, three</w:t>
      </w:r>
      <w:r>
        <w:t xml:space="preserve"> different neural networks were combined – </w:t>
      </w:r>
      <w:r w:rsidR="00756D0B">
        <w:t>t</w:t>
      </w:r>
      <w:r>
        <w:t>he first network utilizes the Mel ceptsrums as features. T</w:t>
      </w:r>
      <w:r w:rsidR="00A66D51">
        <w:t xml:space="preserve">his network only found 24 </w:t>
      </w:r>
      <w:r w:rsidR="00AA7292">
        <w:t xml:space="preserve">Mel </w:t>
      </w:r>
      <w:r w:rsidR="00A66D51">
        <w:t>features out of the possible 32 in 15 minutes of typing. Audio quality or simply lack of data might be the cause.</w:t>
      </w:r>
    </w:p>
    <w:p w14:paraId="1C39A0A6" w14:textId="77777777" w:rsidR="0062607C" w:rsidRDefault="00A66D51" w:rsidP="0062607C">
      <w:pPr>
        <w:pStyle w:val="BodyText"/>
        <w:jc w:val="center"/>
      </w:pPr>
      <w:r w:rsidRPr="00C331E5">
        <w:rPr>
          <w:noProof/>
        </w:rPr>
        <w:lastRenderedPageBreak/>
        <w:drawing>
          <wp:inline distT="0" distB="0" distL="0" distR="0" wp14:anchorId="50895DE2" wp14:editId="08FA9D7F">
            <wp:extent cx="2161822" cy="2600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3517" cy="2614093"/>
                    </a:xfrm>
                    <a:prstGeom prst="rect">
                      <a:avLst/>
                    </a:prstGeom>
                  </pic:spPr>
                </pic:pic>
              </a:graphicData>
            </a:graphic>
          </wp:inline>
        </w:drawing>
      </w:r>
      <w:r w:rsidR="00955D5E">
        <w:rPr>
          <w:rStyle w:val="FootnoteReference"/>
        </w:rPr>
        <w:footnoteReference w:id="27"/>
      </w:r>
    </w:p>
    <w:p w14:paraId="5B664815" w14:textId="69D4B1D4" w:rsidR="00A66D51" w:rsidRDefault="00955D5E" w:rsidP="0062607C">
      <w:pPr>
        <w:pStyle w:val="BodyText"/>
        <w:jc w:val="center"/>
      </w:pPr>
      <w:r>
        <w:t xml:space="preserve">Figure </w:t>
      </w:r>
      <w:fldSimple w:instr=" SEQ Figure \* ARABIC ">
        <w:r w:rsidR="00AA7292">
          <w:rPr>
            <w:noProof/>
          </w:rPr>
          <w:t>12</w:t>
        </w:r>
      </w:fldSimple>
      <w:r>
        <w:t xml:space="preserve"> RNN with 3 inputs and 2 outputs</w:t>
      </w:r>
    </w:p>
    <w:p w14:paraId="0AC032DA" w14:textId="43B18762" w:rsidR="00C331E5" w:rsidRDefault="00C331E5" w:rsidP="00194D1F">
      <w:pPr>
        <w:pStyle w:val="BodyText"/>
        <w:ind w:left="2880"/>
      </w:pPr>
    </w:p>
    <w:p w14:paraId="67498A79" w14:textId="0BEB176D" w:rsidR="00C93FC9" w:rsidRDefault="00A66D51" w:rsidP="00A66D51">
      <w:pPr>
        <w:pStyle w:val="BodyText"/>
      </w:pPr>
      <w:r>
        <w:t>The second layer</w:t>
      </w:r>
      <w:r w:rsidR="00013E41">
        <w:t xml:space="preserve"> is an LSTM network. This layer was implemented because of </w:t>
      </w:r>
      <w:hyperlink w:anchor="DataPrep" w:history="1">
        <w:r w:rsidR="00013E41" w:rsidRPr="00EC607A">
          <w:rPr>
            <w:rStyle w:val="Hyperlink"/>
          </w:rPr>
          <w:t>static audio window size</w:t>
        </w:r>
      </w:hyperlink>
      <w:r w:rsidR="00EC607A">
        <w:t xml:space="preserve"> with varying and overlapping positions among keys</w:t>
      </w:r>
      <w:r w:rsidR="00013E41">
        <w:t>. Previous implementations could use the length of audio capture</w:t>
      </w:r>
      <w:r w:rsidR="009F6CCD">
        <w:t xml:space="preserve"> as a way to differentiate the signals. This was only accurate if the user typed lower than 300 characters per minute (~60 wpm). Most users can type much faster in short bursts. </w:t>
      </w:r>
      <w:r w:rsidR="00FB38C4">
        <w:t>One test use</w:t>
      </w:r>
      <w:r w:rsidR="00EC607A">
        <w:t>r was able to regularly type over 700 cpm</w:t>
      </w:r>
      <w:r w:rsidR="00575AF5">
        <w:t xml:space="preserve"> in short bursts</w:t>
      </w:r>
      <w:r w:rsidR="00EC607A">
        <w:t>!</w:t>
      </w:r>
      <w:r w:rsidR="00FB38C4">
        <w:t xml:space="preserve"> </w:t>
      </w:r>
      <w:r w:rsidR="009F6CCD">
        <w:t>Each audio signal was treated in the same way that a machine learning image classification was treated which LSTMs can be very effective at.</w:t>
      </w:r>
      <w:r w:rsidR="007F7791">
        <w:t xml:space="preserve"> </w:t>
      </w:r>
      <w:r w:rsidR="00EC607A">
        <w:t>This accounts for different typing speeds as well as overlapping windows.</w:t>
      </w:r>
    </w:p>
    <w:p w14:paraId="7537A960" w14:textId="50A58BB6" w:rsidR="00C93FC9" w:rsidRDefault="00E55110" w:rsidP="009C1013">
      <w:pPr>
        <w:pStyle w:val="BodyText"/>
      </w:pPr>
      <w:r>
        <w:t xml:space="preserve">The functions that were used to autocorrect and optimize were all tested without too much variance between them. Sigmoid logistic regression was used in conjunction with a cross entropy </w:t>
      </w:r>
      <w:r w:rsidR="004E7E56">
        <w:t>(Monte Carlo</w:t>
      </w:r>
      <w:r w:rsidR="00CE66FE">
        <w:t xml:space="preserve"> comparing two probabilities</w:t>
      </w:r>
      <w:r w:rsidR="004E7E56">
        <w:t xml:space="preserve">) </w:t>
      </w:r>
      <w:r w:rsidR="00CE66FE">
        <w:t>function</w:t>
      </w:r>
      <w:r>
        <w:t xml:space="preserve">. </w:t>
      </w:r>
    </w:p>
    <w:p w14:paraId="4109430B" w14:textId="77777777" w:rsidR="00E01708" w:rsidRDefault="00CE66FE" w:rsidP="00E01708">
      <w:pPr>
        <w:pStyle w:val="BodyText"/>
        <w:keepNext/>
        <w:jc w:val="center"/>
      </w:pPr>
      <w:r>
        <w:rPr>
          <w:noProof/>
        </w:rPr>
        <w:drawing>
          <wp:inline distT="0" distB="0" distL="0" distR="0" wp14:anchorId="7AAF8ECB" wp14:editId="63B1A756">
            <wp:extent cx="3228340" cy="699770"/>
            <wp:effectExtent l="0" t="0" r="0" b="11430"/>
            <wp:docPr id="7" name="Picture 7" descr="/Users/rambo/Desktop/Screen Shot 2017-07-04 at 2.20.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mbo/Desktop/Screen Shot 2017-07-04 at 2.20.1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8340" cy="699770"/>
                    </a:xfrm>
                    <a:prstGeom prst="rect">
                      <a:avLst/>
                    </a:prstGeom>
                    <a:noFill/>
                    <a:ln>
                      <a:noFill/>
                    </a:ln>
                  </pic:spPr>
                </pic:pic>
              </a:graphicData>
            </a:graphic>
          </wp:inline>
        </w:drawing>
      </w:r>
    </w:p>
    <w:p w14:paraId="3A532E6D" w14:textId="48DBB30A" w:rsidR="00C93FC9" w:rsidRDefault="00E01708" w:rsidP="00E01708">
      <w:pPr>
        <w:pStyle w:val="Caption"/>
        <w:jc w:val="center"/>
      </w:pPr>
      <w:r>
        <w:t xml:space="preserve">Figure </w:t>
      </w:r>
      <w:fldSimple w:instr=" SEQ Figure \* ARABIC ">
        <w:r w:rsidR="00AA7292">
          <w:rPr>
            <w:noProof/>
          </w:rPr>
          <w:t>13</w:t>
        </w:r>
      </w:fldSimple>
      <w:r>
        <w:t xml:space="preserve"> Cross Entropy function</w:t>
      </w:r>
    </w:p>
    <w:p w14:paraId="5D75BEE6" w14:textId="46EA28B3" w:rsidR="00C93FC9" w:rsidRDefault="009C1013" w:rsidP="009C1013">
      <w:pPr>
        <w:pStyle w:val="BodyText"/>
      </w:pPr>
      <w:r>
        <w:t>Weights were passed through for the probability of each letter</w:t>
      </w:r>
      <w:r w:rsidR="00AE53B0">
        <w:t xml:space="preserve"> as the model initializer (which can be thought of as starting weights)</w:t>
      </w:r>
      <w:r>
        <w:t xml:space="preserve">. </w:t>
      </w:r>
      <w:r w:rsidR="00AE53B0">
        <w:t>Probability w</w:t>
      </w:r>
      <w:r w:rsidR="00575AF5">
        <w:t xml:space="preserve">eights were taken </w:t>
      </w:r>
      <w:commentRangeStart w:id="153"/>
      <w:r w:rsidR="00575AF5">
        <w:t xml:space="preserve">from again from </w:t>
      </w:r>
      <w:commentRangeEnd w:id="153"/>
      <w:r w:rsidR="00610E18">
        <w:rPr>
          <w:rStyle w:val="CommentReference"/>
        </w:rPr>
        <w:commentReference w:id="153"/>
      </w:r>
      <w:r w:rsidR="00575AF5">
        <w:t>Jones</w:t>
      </w:r>
      <w:r w:rsidR="00575AF5">
        <w:fldChar w:fldCharType="begin"/>
      </w:r>
      <w:r w:rsidR="00575AF5">
        <w:instrText xml:space="preserve"> NOTEREF _Ref486945167 \f \h </w:instrText>
      </w:r>
      <w:r w:rsidR="00575AF5">
        <w:fldChar w:fldCharType="separate"/>
      </w:r>
      <w:r w:rsidR="00575AF5" w:rsidRPr="00575AF5">
        <w:rPr>
          <w:rStyle w:val="FootnoteReference"/>
        </w:rPr>
        <w:t>22</w:t>
      </w:r>
      <w:r w:rsidR="00575AF5">
        <w:fldChar w:fldCharType="end"/>
      </w:r>
      <w:r w:rsidR="00575AF5">
        <w:t>. Th</w:t>
      </w:r>
      <w:r w:rsidR="00BF7704">
        <w:t>e probabilities for the second character</w:t>
      </w:r>
      <w:r w:rsidR="00575AF5">
        <w:t xml:space="preserve"> </w:t>
      </w:r>
      <w:r w:rsidR="00AE53B0">
        <w:t>were the bigrams</w:t>
      </w:r>
      <w:r w:rsidR="00575AF5">
        <w:t xml:space="preserve"> transformed into a</w:t>
      </w:r>
      <w:r w:rsidR="00AE53B0">
        <w:t xml:space="preserve"> vector. </w:t>
      </w:r>
      <w:r>
        <w:t>This was a “softer” version of implementing a HMM</w:t>
      </w:r>
      <w:r w:rsidR="009012BB">
        <w:t xml:space="preserve"> with the added benefit of</w:t>
      </w:r>
      <w:r w:rsidR="00712739">
        <w:t xml:space="preserve"> on the fly</w:t>
      </w:r>
      <w:r w:rsidR="009012BB">
        <w:t xml:space="preserve"> adjustability in the machine learning process</w:t>
      </w:r>
      <w:r>
        <w:t>.</w:t>
      </w:r>
      <w:r w:rsidR="00C2395F">
        <w:t xml:space="preserve"> Weights and biases can be saved</w:t>
      </w:r>
      <w:r w:rsidR="004E7B76">
        <w:t xml:space="preserve"> to file</w:t>
      </w:r>
      <w:r w:rsidR="00C2395F">
        <w:t xml:space="preserve"> based on hardware. Finally the network </w:t>
      </w:r>
      <w:r w:rsidR="00860842">
        <w:t xml:space="preserve">was outputted to a sigmoid function to </w:t>
      </w:r>
      <w:r w:rsidR="0090566E">
        <w:t xml:space="preserve">classify each character. </w:t>
      </w:r>
    </w:p>
    <w:p w14:paraId="18A737FA" w14:textId="77777777" w:rsidR="00AE53B0" w:rsidRDefault="00E21609" w:rsidP="00AE53B0">
      <w:pPr>
        <w:pStyle w:val="BodyText"/>
        <w:keepNext/>
        <w:jc w:val="center"/>
      </w:pPr>
      <w:r>
        <w:rPr>
          <w:noProof/>
        </w:rPr>
        <w:lastRenderedPageBreak/>
        <w:drawing>
          <wp:inline distT="0" distB="0" distL="0" distR="0" wp14:anchorId="73556E23" wp14:editId="3BDE26E2">
            <wp:extent cx="3735987" cy="1409683"/>
            <wp:effectExtent l="0" t="0" r="0" b="0"/>
            <wp:docPr id="15" name="Picture 15" descr="/Users/rambo/Desktop/Screen Shot 2017-07-04 at 3.1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mbo/Desktop/Screen Shot 2017-07-04 at 3.19.4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1770" cy="1430731"/>
                    </a:xfrm>
                    <a:prstGeom prst="rect">
                      <a:avLst/>
                    </a:prstGeom>
                    <a:noFill/>
                    <a:ln>
                      <a:noFill/>
                    </a:ln>
                  </pic:spPr>
                </pic:pic>
              </a:graphicData>
            </a:graphic>
          </wp:inline>
        </w:drawing>
      </w:r>
    </w:p>
    <w:p w14:paraId="1D4F5AE2" w14:textId="32909A6C" w:rsidR="00E21609" w:rsidRDefault="00AE53B0" w:rsidP="00AE53B0">
      <w:pPr>
        <w:pStyle w:val="Caption"/>
        <w:jc w:val="center"/>
      </w:pPr>
      <w:r>
        <w:t xml:space="preserve">Figure </w:t>
      </w:r>
      <w:fldSimple w:instr=" SEQ Figure \* ARABIC ">
        <w:r w:rsidR="00AA7292">
          <w:rPr>
            <w:noProof/>
          </w:rPr>
          <w:t>14</w:t>
        </w:r>
      </w:fldSimple>
      <w:r>
        <w:t xml:space="preserve"> Traditional LSTM with forget gates</w:t>
      </w:r>
    </w:p>
    <w:p w14:paraId="54868CE8" w14:textId="77777777" w:rsidR="00E21609" w:rsidRDefault="00E21609" w:rsidP="00E21609">
      <w:pPr>
        <w:pStyle w:val="BodyText"/>
      </w:pPr>
    </w:p>
    <w:p w14:paraId="74192821" w14:textId="2D5C1C30" w:rsidR="002F3FC2" w:rsidRDefault="002F3FC2" w:rsidP="009C1013">
      <w:pPr>
        <w:pStyle w:val="BodyText"/>
      </w:pPr>
      <w:r w:rsidRPr="00676E7B">
        <w:rPr>
          <w:noProof/>
        </w:rPr>
        <w:drawing>
          <wp:inline distT="0" distB="0" distL="0" distR="0" wp14:anchorId="41B2363A" wp14:editId="6CD73246">
            <wp:extent cx="5320665" cy="3833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5794" cy="3836734"/>
                    </a:xfrm>
                    <a:prstGeom prst="rect">
                      <a:avLst/>
                    </a:prstGeom>
                  </pic:spPr>
                </pic:pic>
              </a:graphicData>
            </a:graphic>
          </wp:inline>
        </w:drawing>
      </w:r>
    </w:p>
    <w:p w14:paraId="756DF4C0" w14:textId="03DF6BBB" w:rsidR="002F3FC2" w:rsidRDefault="002F3FC2" w:rsidP="002F3FC2">
      <w:pPr>
        <w:pStyle w:val="Caption"/>
        <w:jc w:val="center"/>
      </w:pPr>
      <w:r>
        <w:t xml:space="preserve">Figure </w:t>
      </w:r>
      <w:fldSimple w:instr=" SEQ Figure \* ARABIC ">
        <w:r w:rsidR="00AA7292">
          <w:rPr>
            <w:noProof/>
          </w:rPr>
          <w:t>15</w:t>
        </w:r>
      </w:fldSimple>
      <w:r>
        <w:t xml:space="preserve"> Forward pass</w:t>
      </w:r>
      <w:r w:rsidR="00E01708">
        <w:t xml:space="preserve"> LSTM</w:t>
      </w:r>
      <w:r>
        <w:rPr>
          <w:rStyle w:val="FootnoteReference"/>
        </w:rPr>
        <w:footnoteReference w:id="28"/>
      </w:r>
    </w:p>
    <w:p w14:paraId="0365A3DC" w14:textId="77777777" w:rsidR="002F3FC2" w:rsidRDefault="002F3FC2" w:rsidP="009C1013">
      <w:pPr>
        <w:pStyle w:val="BodyText"/>
      </w:pPr>
    </w:p>
    <w:p w14:paraId="31DB7FA5" w14:textId="1B3DBBBC" w:rsidR="001D518D" w:rsidRDefault="001D518D" w:rsidP="009C1013">
      <w:pPr>
        <w:pStyle w:val="BodyText"/>
        <w:rPr>
          <w:b/>
        </w:rPr>
      </w:pPr>
      <w:r w:rsidRPr="001D518D">
        <w:rPr>
          <w:b/>
        </w:rPr>
        <w:t>Results and Performance</w:t>
      </w:r>
      <w:r w:rsidR="00572C0B">
        <w:rPr>
          <w:b/>
        </w:rPr>
        <w:t xml:space="preserve"> of New Model</w:t>
      </w:r>
    </w:p>
    <w:p w14:paraId="5B533F0E" w14:textId="46F87F7F" w:rsidR="00D53776" w:rsidRDefault="00D53776" w:rsidP="009C1013">
      <w:pPr>
        <w:pStyle w:val="BodyText"/>
      </w:pPr>
      <w:r>
        <w:t xml:space="preserve">Using advanced RNN over previous research implementations yielded slightly (5%) worse accuracy than the previous implementation for typing scenarios of under 60 wpm and lowercase characters. This was likely due to the previous method being able to take advantage of varying audio window sizes whereas the newer RNN method used static windows. Taking into account typing speeds, however, yielded similar or better results (1-4%) for one participant typing over 90 wpm. More testing will be needed in more </w:t>
      </w:r>
      <w:r>
        <w:lastRenderedPageBreak/>
        <w:t>environments, but this model seems to fare better in real life typing situations with more noise and variance in typing speeds.</w:t>
      </w:r>
    </w:p>
    <w:p w14:paraId="46400C9F" w14:textId="71B45958" w:rsidR="00D53776" w:rsidRPr="001D518D" w:rsidRDefault="00D53776" w:rsidP="009C1013">
      <w:pPr>
        <w:pStyle w:val="BodyText"/>
      </w:pPr>
      <w:r>
        <w:t xml:space="preserve">The RNN performed better keystroke recovery for the bigger keyspace with capitalization, digits, and punctuation. Accuracy was still subpar at </w:t>
      </w:r>
      <w:r w:rsidR="00DD4F42">
        <w:t>40</w:t>
      </w:r>
      <w:r>
        <w:t>%, but the model is headed in the right track.</w:t>
      </w:r>
      <w:r w:rsidR="00DD4F42">
        <w:t xml:space="preserve"> Further possible research and limitations are outlined later. Password recovery remained poor</w:t>
      </w:r>
      <w:r w:rsidR="00116526">
        <w:t>. Possible low hanging fruit for significant improvement is outlined later.</w:t>
      </w:r>
    </w:p>
    <w:p w14:paraId="562D5017" w14:textId="4C1A7449" w:rsidR="00DD4F42" w:rsidRDefault="0090566E" w:rsidP="00DD4F42">
      <w:pPr>
        <w:pStyle w:val="BodyText"/>
      </w:pPr>
      <w:r>
        <w:t xml:space="preserve">Performance varied depending mostly on data. </w:t>
      </w:r>
      <w:r w:rsidR="001D518D">
        <w:t>Unsurprisingly, training was much faster than doing the previous implementation of unsupervised k-means into a HMM. Using RNN o</w:t>
      </w:r>
      <w:r>
        <w:t>n MFCC d</w:t>
      </w:r>
      <w:r w:rsidR="001D518D">
        <w:t xml:space="preserve">ata, training epoch took about 40 seconds </w:t>
      </w:r>
      <w:r>
        <w:t xml:space="preserve">on a </w:t>
      </w:r>
      <w:r w:rsidR="001D518D">
        <w:t>dual GPU training computer for 15 minutes worth of audio and 6300 characters.</w:t>
      </w:r>
      <w:r>
        <w:t xml:space="preserve"> </w:t>
      </w:r>
      <w:r w:rsidR="001D518D">
        <w:t>A training epoch took about 5</w:t>
      </w:r>
      <w:r>
        <w:t xml:space="preserve"> minutes on a stock i5 </w:t>
      </w:r>
      <w:r w:rsidR="001D518D">
        <w:t xml:space="preserve">1.4GHz </w:t>
      </w:r>
      <w:r>
        <w:t>Macbook Air</w:t>
      </w:r>
      <w:r w:rsidR="001D518D">
        <w:t xml:space="preserve">. </w:t>
      </w:r>
    </w:p>
    <w:p w14:paraId="44DC60DD" w14:textId="1630FACC" w:rsidR="00305583" w:rsidRDefault="00FD1ED2" w:rsidP="009F70C8">
      <w:pPr>
        <w:pStyle w:val="Heading1"/>
        <w:rPr>
          <w:rFonts w:ascii="Times" w:hAnsi="Times"/>
        </w:rPr>
      </w:pPr>
      <w:bookmarkStart w:id="154" w:name="_Toc484523649"/>
      <w:r>
        <w:rPr>
          <w:rFonts w:ascii="Times" w:hAnsi="Times"/>
        </w:rPr>
        <w:t xml:space="preserve">Limitations and </w:t>
      </w:r>
      <w:r w:rsidR="001C3CD9" w:rsidRPr="00622F8B">
        <w:rPr>
          <w:rFonts w:ascii="Times" w:hAnsi="Times"/>
        </w:rPr>
        <w:t>Recommendations for a solution to the problem</w:t>
      </w:r>
      <w:bookmarkEnd w:id="154"/>
    </w:p>
    <w:p w14:paraId="7697540C" w14:textId="387E90FF" w:rsidR="00C62986" w:rsidRDefault="0092592C" w:rsidP="00C62986">
      <w:pPr>
        <w:pStyle w:val="BodyText"/>
        <w:rPr>
          <w:iCs/>
        </w:rPr>
      </w:pPr>
      <w:r>
        <w:rPr>
          <w:iCs/>
        </w:rPr>
        <w:t xml:space="preserve">This paper’s implementation </w:t>
      </w:r>
      <w:r w:rsidR="008B03ED">
        <w:rPr>
          <w:iCs/>
        </w:rPr>
        <w:t xml:space="preserve">was limited due to time and lack of readily available probability data on passwords. </w:t>
      </w:r>
      <w:r>
        <w:rPr>
          <w:iCs/>
        </w:rPr>
        <w:t xml:space="preserve">Previous implementations relied on </w:t>
      </w:r>
      <w:r w:rsidR="00FD1ED2">
        <w:rPr>
          <w:iCs/>
        </w:rPr>
        <w:t xml:space="preserve">probability data based off of the English language. While previous capability of acoustic emanations was significantly increased in this paper for a significantly larger keyspace, the attack vector still needs a little bit more work to be a </w:t>
      </w:r>
      <w:r w:rsidR="006466DC">
        <w:rPr>
          <w:iCs/>
        </w:rPr>
        <w:t>real-life</w:t>
      </w:r>
      <w:r w:rsidR="00FD1ED2">
        <w:rPr>
          <w:iCs/>
        </w:rPr>
        <w:t xml:space="preserve"> threat when compared to modern password cracking utilities.</w:t>
      </w:r>
    </w:p>
    <w:p w14:paraId="309B999F" w14:textId="3303B99C" w:rsidR="008B03ED" w:rsidRPr="002F3FC2" w:rsidRDefault="003C6E7C" w:rsidP="00C93FC9">
      <w:pPr>
        <w:pStyle w:val="BodyText"/>
      </w:pPr>
      <w:r>
        <w:t xml:space="preserve">There is low hanging fruit for future research. The neural network can be optimized further. A Gaussian </w:t>
      </w:r>
      <w:r w:rsidR="00F96756">
        <w:t>filter to take into account noise would theoretically do really well in this implementation</w:t>
      </w:r>
      <w:r w:rsidR="00F96756">
        <w:rPr>
          <w:rStyle w:val="FootnoteReference"/>
        </w:rPr>
        <w:footnoteReference w:id="29"/>
      </w:r>
      <w:r w:rsidR="00F96756">
        <w:t>.</w:t>
      </w:r>
      <w:r w:rsidR="00803BE3">
        <w:t xml:space="preserve"> John the Ripper </w:t>
      </w:r>
      <w:r w:rsidR="005707FA">
        <w:t>includes</w:t>
      </w:r>
      <w:r w:rsidR="00803BE3">
        <w:t xml:space="preserve"> a </w:t>
      </w:r>
      <w:r w:rsidR="00803BE3">
        <w:rPr>
          <w:i/>
        </w:rPr>
        <w:t>calc_stat</w:t>
      </w:r>
      <w:r w:rsidR="00803BE3">
        <w:t xml:space="preserve"> script that can generate the Markov models for passwords. </w:t>
      </w:r>
      <w:r w:rsidR="00B13031">
        <w:t xml:space="preserve">Hashcat seems to have more capability, but is lacking in documentation. </w:t>
      </w:r>
      <w:r w:rsidR="00803BE3">
        <w:t>Further development to transform those</w:t>
      </w:r>
      <w:r w:rsidR="00572C0B">
        <w:t xml:space="preserve"> statistics into machine learning weights would </w:t>
      </w:r>
      <w:r w:rsidR="002F3FC2">
        <w:t>likely significantly improve password recovery rates. Once this is done, the neural network can add backwards</w:t>
      </w:r>
      <w:r w:rsidR="00A865D7">
        <w:rPr>
          <w:rStyle w:val="FootnoteReference"/>
        </w:rPr>
        <w:footnoteReference w:id="30"/>
      </w:r>
      <w:r w:rsidR="002F3FC2">
        <w:t xml:space="preserve"> calculation to optimize the network further.</w:t>
      </w:r>
      <w:r w:rsidR="00A865D7">
        <w:t xml:space="preserve"> Finally, the LSTM layer can add peeking capabilities if the qua</w:t>
      </w:r>
      <w:r w:rsidR="00B625AA">
        <w:t>lity of the audio was increased without adding too much overhead in the current implementation.</w:t>
      </w:r>
      <w:r w:rsidR="00A865D7">
        <w:t xml:space="preserve"> </w:t>
      </w:r>
    </w:p>
    <w:p w14:paraId="291958DB" w14:textId="676D39EC" w:rsidR="00F46ADB" w:rsidRDefault="002F3FC2" w:rsidP="00C93FC9">
      <w:pPr>
        <w:pStyle w:val="BodyText"/>
      </w:pPr>
      <w:r>
        <w:t>Acoustic emanations can become a viable attack vector with a bit more work. There are</w:t>
      </w:r>
      <w:r w:rsidR="00F46ADB">
        <w:t xml:space="preserve"> immediate defenses.</w:t>
      </w:r>
      <w:r>
        <w:t xml:space="preserve"> </w:t>
      </w:r>
      <w:r w:rsidR="000D21F2" w:rsidRPr="00DF0B35">
        <w:rPr>
          <w:i/>
        </w:rPr>
        <w:t>EnableSecureEventInput</w:t>
      </w:r>
      <w:r w:rsidR="000D21F2">
        <w:rPr>
          <w:i/>
        </w:rPr>
        <w:t xml:space="preserve"> </w:t>
      </w:r>
      <w:r w:rsidR="000D21F2">
        <w:t>can be applied</w:t>
      </w:r>
      <w:r w:rsidR="00F46ADB">
        <w:t xml:space="preserve"> for the mic as well</w:t>
      </w:r>
      <w:r w:rsidR="000D21F2">
        <w:t xml:space="preserve">. </w:t>
      </w:r>
      <w:r w:rsidR="008717F9">
        <w:t>Campagna</w:t>
      </w:r>
      <w:r w:rsidR="00F46ADB">
        <w:t xml:space="preserve"> et al suggested a method to add noise</w:t>
      </w:r>
      <w:r w:rsidR="00F46ADB">
        <w:fldChar w:fldCharType="begin"/>
      </w:r>
      <w:r w:rsidR="00F46ADB">
        <w:instrText xml:space="preserve"> NOTEREF _Ref486798891 \f \h </w:instrText>
      </w:r>
      <w:r w:rsidR="00F46ADB">
        <w:fldChar w:fldCharType="separate"/>
      </w:r>
      <w:r w:rsidR="00F46ADB" w:rsidRPr="00F46ADB">
        <w:rPr>
          <w:rStyle w:val="FootnoteReference"/>
        </w:rPr>
        <w:t>17</w:t>
      </w:r>
      <w:r w:rsidR="00F46ADB">
        <w:fldChar w:fldCharType="end"/>
      </w:r>
      <w:r w:rsidR="000D21F2">
        <w:t xml:space="preserve">. </w:t>
      </w:r>
      <w:r w:rsidR="00F46ADB">
        <w:t xml:space="preserve">A similar mechanism can be applied here with Apple’s </w:t>
      </w:r>
      <w:r w:rsidR="00F46ADB" w:rsidRPr="00DF0B35">
        <w:rPr>
          <w:i/>
        </w:rPr>
        <w:t>EnableSecureEventInput</w:t>
      </w:r>
      <w:r w:rsidR="00F46ADB">
        <w:rPr>
          <w:i/>
        </w:rPr>
        <w:t xml:space="preserve"> </w:t>
      </w:r>
      <w:r w:rsidR="00F46ADB">
        <w:t>capability where inoffensive noise can be added while passwords are typed. In this implementation’s current form, password complexity including special characters will help reduce keystroke recovery rates.</w:t>
      </w:r>
    </w:p>
    <w:p w14:paraId="1970FC41" w14:textId="33DCEADA" w:rsidR="00DC15CA" w:rsidRPr="002E06D5" w:rsidRDefault="000D21F2" w:rsidP="00C93FC9">
      <w:pPr>
        <w:pStyle w:val="BodyText"/>
      </w:pPr>
      <w:r>
        <w:t xml:space="preserve">Defense </w:t>
      </w:r>
      <w:r w:rsidR="00F46ADB">
        <w:t xml:space="preserve">on the hardware and operating system level can be added. Two factor authentication </w:t>
      </w:r>
      <w:r w:rsidR="00F46ADB" w:rsidRPr="00F46ADB">
        <w:t>might</w:t>
      </w:r>
      <w:r w:rsidR="00F46ADB">
        <w:t xml:space="preserve"> help depending on its execution. </w:t>
      </w:r>
      <w:r w:rsidR="002E06D5" w:rsidRPr="00F46ADB">
        <w:t>Interestingly</w:t>
      </w:r>
      <w:r w:rsidR="00F46ADB">
        <w:t>,</w:t>
      </w:r>
      <w:r w:rsidR="008717F9">
        <w:t xml:space="preserve"> multi-factor authentication</w:t>
      </w:r>
      <w:r w:rsidR="002E06D5">
        <w:t xml:space="preserve"> products like Yubikey</w:t>
      </w:r>
      <w:r w:rsidR="00055A3A">
        <w:t xml:space="preserve"> can reduce security in other ways</w:t>
      </w:r>
      <w:r w:rsidR="0042509B">
        <w:t>, “</w:t>
      </w:r>
      <w:r w:rsidR="00F46ADB">
        <w:t>…</w:t>
      </w:r>
      <w:r w:rsidR="0042509B" w:rsidRPr="0042509B">
        <w:t>integration with macO</w:t>
      </w:r>
      <w:r w:rsidR="006466DC">
        <w:t>S Sierra does not allow you to ‘require’</w:t>
      </w:r>
      <w:r w:rsidR="0042509B" w:rsidRPr="0042509B">
        <w:t xml:space="preserve"> a YubiKey when logging in. To specify this requirement, we recommend that you use our </w:t>
      </w:r>
      <w:hyperlink r:id="rId34" w:history="1">
        <w:r w:rsidR="0042509B" w:rsidRPr="0042509B">
          <w:rPr>
            <w:rStyle w:val="Hyperlink"/>
            <w:b/>
            <w:bCs/>
          </w:rPr>
          <w:t>Mac OS Login Tool</w:t>
        </w:r>
      </w:hyperlink>
      <w:r w:rsidR="0042509B" w:rsidRPr="0042509B">
        <w:t> instead</w:t>
      </w:r>
      <w:r w:rsidR="00F46ADB">
        <w:t>.</w:t>
      </w:r>
      <w:r w:rsidR="0042509B">
        <w:t>”</w:t>
      </w:r>
      <w:r w:rsidR="00D31702">
        <w:t xml:space="preserve"> </w:t>
      </w:r>
      <w:r w:rsidR="00F46ADB">
        <w:t xml:space="preserve">This </w:t>
      </w:r>
      <w:r w:rsidR="00E504DD">
        <w:t>will</w:t>
      </w:r>
      <w:r w:rsidR="00D31702">
        <w:t xml:space="preserve"> </w:t>
      </w:r>
      <w:r w:rsidR="00F46ADB">
        <w:t>require disabling or temporarily disabling Apple’</w:t>
      </w:r>
      <w:r w:rsidR="00F20F10">
        <w:t>s SIP protection.</w:t>
      </w:r>
      <w:r w:rsidR="00E504DD">
        <w:t xml:space="preserve"> </w:t>
      </w:r>
      <w:r w:rsidR="0056064E">
        <w:t>Hardware based authentication</w:t>
      </w:r>
      <w:r w:rsidR="00E504DD">
        <w:t xml:space="preserve"> might not be an option for </w:t>
      </w:r>
      <w:r w:rsidR="00E01708">
        <w:t>corporate deployment.</w:t>
      </w:r>
      <w:r w:rsidR="00742109">
        <w:t xml:space="preserve"> </w:t>
      </w:r>
    </w:p>
    <w:p w14:paraId="557CCA90" w14:textId="3D2A7786" w:rsidR="00305583" w:rsidRDefault="000A5194" w:rsidP="009F70C8">
      <w:pPr>
        <w:pStyle w:val="Heading1"/>
        <w:rPr>
          <w:rFonts w:ascii="Times" w:hAnsi="Times"/>
        </w:rPr>
      </w:pPr>
      <w:r>
        <w:rPr>
          <w:rFonts w:ascii="Times" w:hAnsi="Times"/>
        </w:rPr>
        <w:lastRenderedPageBreak/>
        <w:t xml:space="preserve">Generalized </w:t>
      </w:r>
      <w:r w:rsidR="00742109">
        <w:rPr>
          <w:rFonts w:ascii="Times" w:hAnsi="Times"/>
        </w:rPr>
        <w:t xml:space="preserve">Practice </w:t>
      </w:r>
      <w:r>
        <w:rPr>
          <w:rFonts w:ascii="Times" w:hAnsi="Times"/>
        </w:rPr>
        <w:t>Implications</w:t>
      </w:r>
    </w:p>
    <w:p w14:paraId="386E8372" w14:textId="0E3C1671" w:rsidR="00137444" w:rsidRDefault="00E01708" w:rsidP="00137444">
      <w:pPr>
        <w:pStyle w:val="BodyText"/>
      </w:pPr>
      <w:r>
        <w:t xml:space="preserve">Side-channel </w:t>
      </w:r>
      <w:r w:rsidR="00732CE0">
        <w:t xml:space="preserve">and newer attacks </w:t>
      </w:r>
      <w:r w:rsidR="00EA687B">
        <w:t xml:space="preserve">have a much lower chance of succeeding for defense in depth. </w:t>
      </w:r>
      <w:r w:rsidR="0068360F">
        <w:t>Op</w:t>
      </w:r>
      <w:r w:rsidR="000A5194">
        <w:t xml:space="preserve">erating systems can utilize </w:t>
      </w:r>
      <w:r w:rsidR="00137444">
        <w:t>sandboxing</w:t>
      </w:r>
      <w:r w:rsidR="0068360F">
        <w:t>, like th</w:t>
      </w:r>
      <w:r w:rsidR="000A5194">
        <w:t>e</w:t>
      </w:r>
      <w:r w:rsidR="0068360F">
        <w:t xml:space="preserve"> Qubes OS</w:t>
      </w:r>
      <w:r w:rsidR="00DD230D">
        <w:t>,</w:t>
      </w:r>
      <w:r w:rsidR="0068360F">
        <w:t xml:space="preserve"> which uses virtual machines to deny all but essential services to operating systems. Many laptops are offered with camera kill switches. It would be very simple for manufacturers </w:t>
      </w:r>
      <w:r w:rsidR="005707FA">
        <w:t>to add a radio kill switch that includes the mic like the Purism line of laptops</w:t>
      </w:r>
      <w:r w:rsidR="005707FA">
        <w:rPr>
          <w:rStyle w:val="FootnoteReference"/>
        </w:rPr>
        <w:footnoteReference w:id="31"/>
      </w:r>
      <w:r w:rsidR="005707FA">
        <w:t>.</w:t>
      </w:r>
    </w:p>
    <w:p w14:paraId="5E7FC926" w14:textId="7C592D01" w:rsidR="00D43563" w:rsidRPr="00137444" w:rsidRDefault="00116526" w:rsidP="00137444">
      <w:pPr>
        <w:pStyle w:val="BodyText"/>
      </w:pPr>
      <w:r>
        <w:t xml:space="preserve">Red-team exercises that challenges the status quo would help attacks can arise in lack of imagination, and further communication with leadership can help reduce the attack surface of side channel attacks. </w:t>
      </w:r>
      <w:r w:rsidR="00D43563">
        <w:t xml:space="preserve">Solutions </w:t>
      </w:r>
      <w:r>
        <w:t>against</w:t>
      </w:r>
      <w:r w:rsidR="00D43563">
        <w:t xml:space="preserve"> th</w:t>
      </w:r>
      <w:r>
        <w:t xml:space="preserve">is paper’s implementation </w:t>
      </w:r>
      <w:r w:rsidR="00D43563">
        <w:t>are already available, just not at a large scale commercial lev</w:t>
      </w:r>
      <w:r w:rsidR="00C36F11">
        <w:t xml:space="preserve">el due in part to demand </w:t>
      </w:r>
      <w:r w:rsidR="00D43563">
        <w:t xml:space="preserve">and lack of awareness. </w:t>
      </w:r>
      <w:r>
        <w:t xml:space="preserve">Implementation for an audio kill switch for instance would likely be cheap; there just is not a demand for it. </w:t>
      </w:r>
    </w:p>
    <w:p w14:paraId="2F73CCB5" w14:textId="77777777" w:rsidR="00305583" w:rsidRDefault="001C3CD9" w:rsidP="009F70C8">
      <w:pPr>
        <w:pStyle w:val="Heading1"/>
        <w:rPr>
          <w:rFonts w:ascii="Times" w:hAnsi="Times"/>
        </w:rPr>
      </w:pPr>
      <w:bookmarkStart w:id="155" w:name="_Toc484523651"/>
      <w:r w:rsidRPr="00622F8B">
        <w:rPr>
          <w:rFonts w:ascii="Times" w:hAnsi="Times"/>
        </w:rPr>
        <w:t xml:space="preserve">Implications for </w:t>
      </w:r>
      <w:r w:rsidR="00905867" w:rsidRPr="00622F8B">
        <w:rPr>
          <w:rFonts w:ascii="Times" w:hAnsi="Times"/>
        </w:rPr>
        <w:t>MSST</w:t>
      </w:r>
      <w:r w:rsidRPr="00622F8B">
        <w:rPr>
          <w:rFonts w:ascii="Times" w:hAnsi="Times"/>
        </w:rPr>
        <w:t xml:space="preserve"> theory</w:t>
      </w:r>
      <w:bookmarkEnd w:id="155"/>
    </w:p>
    <w:p w14:paraId="4FDD1224" w14:textId="228D84A2" w:rsidR="00137444" w:rsidRPr="00137444" w:rsidRDefault="00201043" w:rsidP="00137444">
      <w:pPr>
        <w:pStyle w:val="BodyText"/>
      </w:pPr>
      <w:r>
        <w:t>Ongoing a</w:t>
      </w:r>
      <w:r w:rsidR="008841E7">
        <w:t xml:space="preserve">wareness of </w:t>
      </w:r>
      <w:r>
        <w:t>new types of threats and multi-layered defense are important in MSST theory.</w:t>
      </w:r>
      <w:r w:rsidR="008356A7">
        <w:t xml:space="preserve"> Trend analysis can be used in Red team exercises </w:t>
      </w:r>
      <w:r w:rsidR="00390678">
        <w:t>to help</w:t>
      </w:r>
      <w:r w:rsidR="002A07B7">
        <w:t xml:space="preserve"> reduce failure of imagination.</w:t>
      </w:r>
      <w:r w:rsidR="00390678">
        <w:t xml:space="preserve"> Multi-layered defense </w:t>
      </w:r>
      <w:r w:rsidR="00FE4670">
        <w:t xml:space="preserve">can </w:t>
      </w:r>
      <w:r w:rsidR="002A07B7">
        <w:t xml:space="preserve">lessen the attack surface for new attacks. Using both trend analysis and red teaming results can be used to communicate to leadership to effect change, especially for easier implementations. </w:t>
      </w:r>
    </w:p>
    <w:p w14:paraId="0880FFCB" w14:textId="77777777" w:rsidR="009501E5" w:rsidRDefault="00905867" w:rsidP="009F70C8">
      <w:pPr>
        <w:pStyle w:val="Heading1"/>
        <w:rPr>
          <w:rFonts w:ascii="Times" w:hAnsi="Times"/>
        </w:rPr>
      </w:pPr>
      <w:bookmarkStart w:id="156" w:name="_Toc484523652"/>
      <w:commentRangeStart w:id="157"/>
      <w:r w:rsidRPr="00622F8B">
        <w:rPr>
          <w:rFonts w:ascii="Times" w:hAnsi="Times"/>
        </w:rPr>
        <w:t>Delta MSS</w:t>
      </w:r>
      <w:r w:rsidR="001C3CD9" w:rsidRPr="00622F8B">
        <w:rPr>
          <w:rFonts w:ascii="Times" w:hAnsi="Times"/>
        </w:rPr>
        <w:t>T</w:t>
      </w:r>
      <w:bookmarkEnd w:id="156"/>
      <w:commentRangeEnd w:id="157"/>
      <w:r w:rsidR="009B2FF0">
        <w:rPr>
          <w:rStyle w:val="CommentReference"/>
          <w:rFonts w:eastAsiaTheme="minorHAnsi" w:cstheme="minorBidi"/>
          <w:b w:val="0"/>
          <w:bCs w:val="0"/>
        </w:rPr>
        <w:commentReference w:id="157"/>
      </w:r>
    </w:p>
    <w:p w14:paraId="69792A73" w14:textId="77777777" w:rsidR="008E3696" w:rsidRDefault="007E7BDB" w:rsidP="008E3696">
      <w:pPr>
        <w:pStyle w:val="BodyText"/>
      </w:pPr>
      <w:r>
        <w:t>The model below is a subjective analysis in its role in affecting this capstone project. The difference between the before and after is measured in the amount of influence it had in improving this project.</w:t>
      </w:r>
    </w:p>
    <w:p w14:paraId="3C6A8847" w14:textId="5E0BFF8E" w:rsidR="0062607C" w:rsidRDefault="002A0819" w:rsidP="008E3696">
      <w:pPr>
        <w:pStyle w:val="BodyText"/>
      </w:pPr>
      <w:r>
        <w:rPr>
          <w:noProof/>
        </w:rPr>
        <w:drawing>
          <wp:inline distT="0" distB="0" distL="0" distR="0" wp14:anchorId="6626D11A" wp14:editId="1D09F408">
            <wp:extent cx="5194935" cy="3113076"/>
            <wp:effectExtent l="0" t="0" r="1206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 t="317"/>
                    <a:stretch/>
                  </pic:blipFill>
                  <pic:spPr bwMode="auto">
                    <a:xfrm>
                      <a:off x="0" y="0"/>
                      <a:ext cx="5224481" cy="3130782"/>
                    </a:xfrm>
                    <a:prstGeom prst="rect">
                      <a:avLst/>
                    </a:prstGeom>
                    <a:ln>
                      <a:noFill/>
                    </a:ln>
                    <a:extLst>
                      <a:ext uri="{53640926-AAD7-44D8-BBD7-CCE9431645EC}">
                        <a14:shadowObscured xmlns:a14="http://schemas.microsoft.com/office/drawing/2010/main"/>
                      </a:ext>
                    </a:extLst>
                  </pic:spPr>
                </pic:pic>
              </a:graphicData>
            </a:graphic>
          </wp:inline>
        </w:drawing>
      </w:r>
    </w:p>
    <w:p w14:paraId="59F3E0DA" w14:textId="77777777" w:rsidR="00FF6823" w:rsidRDefault="00FF6823" w:rsidP="005211EC">
      <w:pPr>
        <w:pStyle w:val="Heading1"/>
        <w:rPr>
          <w:rFonts w:ascii="Times" w:hAnsi="Times"/>
        </w:rPr>
      </w:pPr>
      <w:bookmarkStart w:id="158" w:name="_Toc484523653"/>
    </w:p>
    <w:p w14:paraId="54D4FB33" w14:textId="55AB89D9" w:rsidR="001B1047" w:rsidRDefault="001B1047">
      <w:pPr>
        <w:rPr>
          <w:rFonts w:ascii="Calibri" w:eastAsiaTheme="majorEastAsia" w:hAnsi="Calibri" w:cstheme="majorBidi"/>
          <w:b/>
          <w:bCs/>
          <w:sz w:val="28"/>
          <w:szCs w:val="28"/>
        </w:rPr>
      </w:pPr>
    </w:p>
    <w:p w14:paraId="57E1BF86" w14:textId="12E27BF6" w:rsidR="00AF4157" w:rsidRPr="002C7373" w:rsidRDefault="001C3CD9" w:rsidP="005211EC">
      <w:pPr>
        <w:pStyle w:val="Heading1"/>
        <w:rPr>
          <w:rFonts w:ascii="Times" w:hAnsi="Times"/>
        </w:rPr>
      </w:pPr>
      <w:commentRangeStart w:id="159"/>
      <w:r w:rsidRPr="002C7373">
        <w:rPr>
          <w:rFonts w:ascii="Times" w:hAnsi="Times"/>
        </w:rPr>
        <w:t>Bibliography</w:t>
      </w:r>
      <w:bookmarkEnd w:id="158"/>
      <w:r w:rsidR="00A81602" w:rsidRPr="002C7373">
        <w:rPr>
          <w:rFonts w:ascii="Times" w:hAnsi="Times"/>
        </w:rPr>
        <w:t xml:space="preserve"> </w:t>
      </w:r>
      <w:commentRangeEnd w:id="159"/>
      <w:r w:rsidR="009B2FF0">
        <w:rPr>
          <w:rStyle w:val="CommentReference"/>
          <w:rFonts w:eastAsiaTheme="minorHAnsi" w:cstheme="minorBidi"/>
          <w:b w:val="0"/>
          <w:bCs w:val="0"/>
        </w:rPr>
        <w:commentReference w:id="159"/>
      </w:r>
    </w:p>
    <w:p w14:paraId="7C348483" w14:textId="67DD2750" w:rsidR="0079127B" w:rsidRPr="002C7373" w:rsidRDefault="0050208D" w:rsidP="0050208D">
      <w:pPr>
        <w:pStyle w:val="EndnoteText"/>
        <w:numPr>
          <w:ilvl w:val="0"/>
          <w:numId w:val="15"/>
        </w:numPr>
        <w:rPr>
          <w:rFonts w:ascii="Times" w:hAnsi="Times"/>
        </w:rPr>
      </w:pPr>
      <w:r w:rsidRPr="002C7373">
        <w:rPr>
          <w:rFonts w:ascii="Times" w:hAnsi="Times"/>
        </w:rPr>
        <w:t xml:space="preserve">“FAQS ABOUT MI5.” </w:t>
      </w:r>
      <w:r w:rsidR="0079127B" w:rsidRPr="002C7373">
        <w:rPr>
          <w:rFonts w:ascii="Times" w:hAnsi="Times"/>
        </w:rPr>
        <w:t>https://www.mi5.gov.uk/faq/what-are-the-biggest-current-threats-to-national-security</w:t>
      </w:r>
    </w:p>
    <w:p w14:paraId="05CC9FC3" w14:textId="0964310D" w:rsidR="0079127B" w:rsidRPr="002C7373" w:rsidRDefault="0050208D" w:rsidP="0079127B">
      <w:pPr>
        <w:pStyle w:val="EndnoteText"/>
        <w:numPr>
          <w:ilvl w:val="0"/>
          <w:numId w:val="15"/>
        </w:numPr>
        <w:rPr>
          <w:rFonts w:ascii="Times" w:hAnsi="Times"/>
        </w:rPr>
      </w:pPr>
      <w:r w:rsidRPr="002C7373">
        <w:rPr>
          <w:rFonts w:ascii="Times" w:hAnsi="Times"/>
        </w:rPr>
        <w:t xml:space="preserve">“Counterintelligence.” </w:t>
      </w:r>
      <w:r w:rsidR="0079127B" w:rsidRPr="002C7373">
        <w:rPr>
          <w:rFonts w:ascii="Times" w:hAnsi="Times"/>
        </w:rPr>
        <w:t>https://www.fbi.gov/investigate/counterintelligence</w:t>
      </w:r>
    </w:p>
    <w:p w14:paraId="1619AD38" w14:textId="0CD34C0F" w:rsidR="0079127B" w:rsidRPr="002C7373" w:rsidRDefault="0050208D" w:rsidP="0050208D">
      <w:pPr>
        <w:pStyle w:val="EndnoteText"/>
        <w:numPr>
          <w:ilvl w:val="0"/>
          <w:numId w:val="15"/>
        </w:numPr>
        <w:rPr>
          <w:rFonts w:ascii="Times" w:hAnsi="Times"/>
        </w:rPr>
      </w:pPr>
      <w:r w:rsidRPr="002C7373">
        <w:rPr>
          <w:rFonts w:ascii="Times" w:hAnsi="Times"/>
        </w:rPr>
        <w:t xml:space="preserve">“Top 10 Strategic Technology Trends for 2017 — Threat or Opportunity?.” </w:t>
      </w:r>
      <w:r w:rsidR="0079127B" w:rsidRPr="002C7373">
        <w:rPr>
          <w:rFonts w:ascii="Times" w:hAnsi="Times"/>
        </w:rPr>
        <w:t>http://www.gartner.com/technology/research/top-10-technology-trends/</w:t>
      </w:r>
    </w:p>
    <w:p w14:paraId="72170BB7" w14:textId="15875FE4" w:rsidR="0079127B" w:rsidRPr="002C7373" w:rsidRDefault="0079127B" w:rsidP="0079127B">
      <w:pPr>
        <w:pStyle w:val="EndnoteText"/>
        <w:numPr>
          <w:ilvl w:val="0"/>
          <w:numId w:val="15"/>
        </w:numPr>
        <w:rPr>
          <w:rFonts w:ascii="Times" w:hAnsi="Times"/>
        </w:rPr>
      </w:pPr>
      <w:r w:rsidRPr="002C7373">
        <w:rPr>
          <w:rFonts w:ascii="Times" w:hAnsi="Times"/>
        </w:rPr>
        <w:t>Agrawal R., Asonov, D.  Keyboard acoustic emanations.  In Proceedings of the2004 IEEE Symposium on Security and Privacy, pages 3 – 11, May 2004.</w:t>
      </w:r>
    </w:p>
    <w:p w14:paraId="79296B88" w14:textId="50E34BDD" w:rsidR="0079127B" w:rsidRPr="002C7373" w:rsidRDefault="0050208D" w:rsidP="0050208D">
      <w:pPr>
        <w:pStyle w:val="EndnoteText"/>
        <w:numPr>
          <w:ilvl w:val="0"/>
          <w:numId w:val="15"/>
        </w:numPr>
        <w:rPr>
          <w:rFonts w:ascii="Times" w:hAnsi="Times"/>
        </w:rPr>
      </w:pPr>
      <w:r w:rsidRPr="002C7373">
        <w:rPr>
          <w:rFonts w:ascii="Times" w:hAnsi="Times"/>
        </w:rPr>
        <w:t xml:space="preserve">“Seven Teams Hack Their Way to the 2016 DARPA Cyber Grand Challenge Final Competition.” </w:t>
      </w:r>
      <w:r w:rsidR="0079127B" w:rsidRPr="002C7373">
        <w:rPr>
          <w:rFonts w:ascii="Times" w:hAnsi="Times"/>
        </w:rPr>
        <w:t>http://www.darpa.mil/news-events/2015-07-08</w:t>
      </w:r>
    </w:p>
    <w:p w14:paraId="3F3EFB5C" w14:textId="77777777" w:rsidR="0050208D" w:rsidRPr="002C7373" w:rsidRDefault="0050208D" w:rsidP="0050208D">
      <w:pPr>
        <w:pStyle w:val="EndnoteText"/>
        <w:numPr>
          <w:ilvl w:val="0"/>
          <w:numId w:val="15"/>
        </w:numPr>
        <w:rPr>
          <w:rFonts w:ascii="Times" w:hAnsi="Times"/>
        </w:rPr>
      </w:pPr>
      <w:r w:rsidRPr="002C7373">
        <w:rPr>
          <w:rFonts w:ascii="Times" w:hAnsi="Times"/>
        </w:rPr>
        <w:t>“Top 10 Strategic Technology Trends for 2017 — Threat or Opportunity?.” http://www.gartner.com/technology/research/top-10-technology-trends/</w:t>
      </w:r>
    </w:p>
    <w:p w14:paraId="71E15870" w14:textId="57086F49" w:rsidR="0079127B" w:rsidRPr="002C7373" w:rsidRDefault="0050208D" w:rsidP="0079127B">
      <w:pPr>
        <w:pStyle w:val="EndnoteText"/>
        <w:numPr>
          <w:ilvl w:val="0"/>
          <w:numId w:val="15"/>
        </w:numPr>
        <w:rPr>
          <w:rFonts w:ascii="Times" w:hAnsi="Times"/>
        </w:rPr>
      </w:pPr>
      <w:r w:rsidRPr="002C7373">
        <w:rPr>
          <w:rFonts w:ascii="Times" w:hAnsi="Times"/>
        </w:rPr>
        <w:t xml:space="preserve">“Technology.” </w:t>
      </w:r>
      <w:r w:rsidR="0079127B" w:rsidRPr="002C7373">
        <w:rPr>
          <w:rFonts w:ascii="Times" w:hAnsi="Times"/>
        </w:rPr>
        <w:t>https://www.darktrace.com/technology/</w:t>
      </w:r>
    </w:p>
    <w:p w14:paraId="6D0AB75F" w14:textId="019D00B3" w:rsidR="0079127B" w:rsidRPr="002C7373" w:rsidRDefault="0050208D" w:rsidP="0079127B">
      <w:pPr>
        <w:pStyle w:val="EndnoteText"/>
        <w:numPr>
          <w:ilvl w:val="0"/>
          <w:numId w:val="15"/>
        </w:numPr>
        <w:rPr>
          <w:rFonts w:ascii="Times" w:hAnsi="Times"/>
        </w:rPr>
      </w:pPr>
      <w:r w:rsidRPr="002C7373">
        <w:rPr>
          <w:rFonts w:ascii="Times" w:hAnsi="Times"/>
        </w:rPr>
        <w:t xml:space="preserve">“Advanced Malware Detection Survey Report.” </w:t>
      </w:r>
      <w:r w:rsidR="0079127B" w:rsidRPr="002C7373">
        <w:rPr>
          <w:rFonts w:ascii="Times" w:hAnsi="Times"/>
        </w:rPr>
        <w:t>https://www.malwarebytes.com/pdf/datasheets/AdvancedMalwareDetectionSurveyReport.pdf</w:t>
      </w:r>
    </w:p>
    <w:p w14:paraId="4F29ACEC" w14:textId="16A05350" w:rsidR="0079127B" w:rsidRPr="002C7373" w:rsidRDefault="0050208D" w:rsidP="0050208D">
      <w:pPr>
        <w:pStyle w:val="EndnoteText"/>
        <w:numPr>
          <w:ilvl w:val="0"/>
          <w:numId w:val="15"/>
        </w:numPr>
        <w:rPr>
          <w:rFonts w:ascii="Times" w:hAnsi="Times"/>
        </w:rPr>
      </w:pPr>
      <w:r w:rsidRPr="002C7373">
        <w:rPr>
          <w:rFonts w:ascii="Times" w:hAnsi="Times"/>
        </w:rPr>
        <w:t xml:space="preserve">“Using Secure Event Input Fairly.” </w:t>
      </w:r>
      <w:r w:rsidR="0079127B" w:rsidRPr="002C7373">
        <w:rPr>
          <w:rFonts w:ascii="Times" w:hAnsi="Times"/>
        </w:rPr>
        <w:t>https://developer.apple.com/library/content/technotes/tn2150/_index.html</w:t>
      </w:r>
    </w:p>
    <w:p w14:paraId="0CDBCBDB" w14:textId="05EF87AA" w:rsidR="0079127B" w:rsidRPr="002C7373" w:rsidRDefault="00EB2A37" w:rsidP="0079127B">
      <w:pPr>
        <w:pStyle w:val="EndnoteText"/>
        <w:numPr>
          <w:ilvl w:val="0"/>
          <w:numId w:val="15"/>
        </w:numPr>
        <w:rPr>
          <w:rFonts w:ascii="Times" w:hAnsi="Times"/>
        </w:rPr>
      </w:pPr>
      <w:r w:rsidRPr="002C7373">
        <w:rPr>
          <w:rFonts w:ascii="Times" w:hAnsi="Times"/>
        </w:rPr>
        <w:t xml:space="preserve">“Versions of TensorFlow.” </w:t>
      </w:r>
      <w:r w:rsidR="0079127B" w:rsidRPr="002C7373">
        <w:rPr>
          <w:rFonts w:ascii="Times" w:hAnsi="Times"/>
        </w:rPr>
        <w:t>https://www.tensorflow.org/versions/</w:t>
      </w:r>
    </w:p>
    <w:p w14:paraId="6728362C" w14:textId="1617DFE2" w:rsidR="0079127B" w:rsidRPr="002C7373" w:rsidRDefault="00EB2A37" w:rsidP="0079127B">
      <w:pPr>
        <w:pStyle w:val="EndnoteText"/>
        <w:numPr>
          <w:ilvl w:val="0"/>
          <w:numId w:val="15"/>
        </w:numPr>
        <w:rPr>
          <w:rFonts w:ascii="Times" w:hAnsi="Times"/>
        </w:rPr>
      </w:pPr>
      <w:r w:rsidRPr="002C7373">
        <w:rPr>
          <w:rFonts w:ascii="Times" w:hAnsi="Times"/>
        </w:rPr>
        <w:t xml:space="preserve">“Introducing Core ML.” </w:t>
      </w:r>
      <w:r w:rsidR="0079127B" w:rsidRPr="002C7373">
        <w:rPr>
          <w:rFonts w:ascii="Times" w:hAnsi="Times"/>
        </w:rPr>
        <w:t>https://developer.apple.com/videos/play/wwdc2017/703/</w:t>
      </w:r>
    </w:p>
    <w:p w14:paraId="0CB316DF" w14:textId="76806C68" w:rsidR="0079127B" w:rsidRPr="002C7373" w:rsidRDefault="00632AB6" w:rsidP="0079127B">
      <w:pPr>
        <w:pStyle w:val="EndnoteText"/>
        <w:numPr>
          <w:ilvl w:val="0"/>
          <w:numId w:val="15"/>
        </w:numPr>
        <w:rPr>
          <w:rFonts w:ascii="Times" w:hAnsi="Times"/>
        </w:rPr>
      </w:pPr>
      <w:hyperlink r:id="rId36" w:history="1">
        <w:r w:rsidR="0079127B" w:rsidRPr="002C7373">
          <w:rPr>
            <w:rStyle w:val="Hyperlink"/>
            <w:rFonts w:ascii="Times" w:hAnsi="Times"/>
          </w:rPr>
          <w:t>Keyboard acoustic emanations revisited</w:t>
        </w:r>
      </w:hyperlink>
      <w:r w:rsidR="0079127B" w:rsidRPr="002C7373">
        <w:rPr>
          <w:rFonts w:ascii="Times" w:hAnsi="Times"/>
        </w:rPr>
        <w:t> – Li Zhuang, Feng Zhou, J. D. Tygar - 2005</w:t>
      </w:r>
    </w:p>
    <w:p w14:paraId="4D81172B" w14:textId="77777777" w:rsidR="0079127B" w:rsidRPr="002C7373" w:rsidRDefault="0079127B" w:rsidP="0079127B">
      <w:pPr>
        <w:pStyle w:val="EndnoteText"/>
        <w:rPr>
          <w:rFonts w:ascii="Times" w:hAnsi="Times"/>
        </w:rPr>
      </w:pPr>
    </w:p>
    <w:p w14:paraId="6C62A243" w14:textId="111BE72D" w:rsidR="0079127B" w:rsidRPr="002C7373" w:rsidRDefault="0079127B" w:rsidP="0079127B">
      <w:pPr>
        <w:pStyle w:val="EndnoteText"/>
        <w:numPr>
          <w:ilvl w:val="0"/>
          <w:numId w:val="15"/>
        </w:numPr>
        <w:rPr>
          <w:rFonts w:ascii="Times" w:hAnsi="Times"/>
        </w:rPr>
      </w:pPr>
      <w:r w:rsidRPr="002C7373">
        <w:rPr>
          <w:rFonts w:ascii="Times" w:hAnsi="Times"/>
        </w:rPr>
        <w:t>Kelly, Andrew. "Cracking passwords using keyboard acoustics and language modeling." </w:t>
      </w:r>
      <w:r w:rsidRPr="002C7373">
        <w:rPr>
          <w:rFonts w:ascii="Times" w:hAnsi="Times"/>
          <w:i/>
          <w:iCs/>
        </w:rPr>
        <w:t>University of Edinburgh</w:t>
      </w:r>
      <w:r w:rsidRPr="002C7373">
        <w:rPr>
          <w:rFonts w:ascii="Times" w:hAnsi="Times"/>
        </w:rPr>
        <w:t> (2010).</w:t>
      </w:r>
    </w:p>
    <w:p w14:paraId="1EF7D5C9" w14:textId="4C8E7B45" w:rsidR="0079127B" w:rsidRPr="002C7373" w:rsidRDefault="0079127B" w:rsidP="0079127B">
      <w:pPr>
        <w:pStyle w:val="EndnoteText"/>
        <w:numPr>
          <w:ilvl w:val="0"/>
          <w:numId w:val="15"/>
        </w:numPr>
        <w:rPr>
          <w:rFonts w:ascii="Times" w:hAnsi="Times"/>
        </w:rPr>
      </w:pPr>
      <w:r w:rsidRPr="002C7373">
        <w:rPr>
          <w:rFonts w:ascii="Times" w:hAnsi="Times"/>
        </w:rPr>
        <w:t>S. Gould, A Novel Approach to User Authentication Through Machine Learning of Keyboard Acoustic</w:t>
      </w:r>
    </w:p>
    <w:p w14:paraId="24D133CC" w14:textId="77777777" w:rsidR="0079127B" w:rsidRPr="002C7373" w:rsidRDefault="0079127B" w:rsidP="0079127B">
      <w:pPr>
        <w:pStyle w:val="EndnoteText"/>
        <w:rPr>
          <w:rFonts w:ascii="Times" w:hAnsi="Times"/>
        </w:rPr>
      </w:pPr>
    </w:p>
    <w:p w14:paraId="08BCE04C" w14:textId="20D95494" w:rsidR="0079127B" w:rsidRPr="002C7373" w:rsidRDefault="0079127B" w:rsidP="0079127B">
      <w:pPr>
        <w:pStyle w:val="EndnoteText"/>
        <w:numPr>
          <w:ilvl w:val="0"/>
          <w:numId w:val="15"/>
        </w:numPr>
        <w:rPr>
          <w:rFonts w:ascii="Times" w:hAnsi="Times"/>
        </w:rPr>
      </w:pPr>
      <w:r w:rsidRPr="002C7373">
        <w:rPr>
          <w:rFonts w:ascii="Times" w:hAnsi="Times"/>
        </w:rPr>
        <w:t>Yigael Berger, Avishai Wool, and Arie Yeredor. Dictionary attacks using key- board acoustic emanations. In CCS ’06: Proceedings of the 13th ACM confer- ence on Computer and communications security, pages 245–254, New York, NY, USA, 2006. ACM.</w:t>
      </w:r>
    </w:p>
    <w:p w14:paraId="50F56627" w14:textId="112483FC" w:rsidR="0079127B" w:rsidRPr="002C7373" w:rsidRDefault="0079127B" w:rsidP="0079127B">
      <w:pPr>
        <w:pStyle w:val="EndnoteText"/>
        <w:numPr>
          <w:ilvl w:val="0"/>
          <w:numId w:val="15"/>
        </w:numPr>
        <w:rPr>
          <w:rFonts w:ascii="Times" w:hAnsi="Times"/>
        </w:rPr>
      </w:pPr>
      <w:r w:rsidRPr="002C7373">
        <w:rPr>
          <w:rFonts w:ascii="Times" w:hAnsi="Times"/>
        </w:rPr>
        <w:t>Jian Liu†, Yan Wang†, Gorkem Kar</w:t>
      </w:r>
      <w:r w:rsidRPr="002C7373">
        <w:rPr>
          <w:rFonts w:ascii="MS Mincho" w:eastAsia="MS Mincho" w:hAnsi="MS Mincho" w:cs="MS Mincho"/>
        </w:rPr>
        <w:t>∗</w:t>
      </w:r>
      <w:r w:rsidRPr="002C7373">
        <w:rPr>
          <w:rFonts w:ascii="Times" w:hAnsi="Times"/>
        </w:rPr>
        <w:t>, Yingying Chen†, Jie Yang§, Marco Gruteser, Snooping Keystrokes with mm-level Audio Ranging on a Single Phone, MobiCom '15 Proceedings of the 21st Annual International Conference on Mobile Computing and Networking, Pages 142-154, Paris, France — September 07 - 11, 2015</w:t>
      </w:r>
    </w:p>
    <w:p w14:paraId="715CB5E4" w14:textId="7C818DA9" w:rsidR="0079127B" w:rsidRPr="002C7373" w:rsidRDefault="0079127B" w:rsidP="0079127B">
      <w:pPr>
        <w:pStyle w:val="EndnoteText"/>
        <w:numPr>
          <w:ilvl w:val="0"/>
          <w:numId w:val="15"/>
        </w:numPr>
        <w:rPr>
          <w:rFonts w:ascii="Times" w:hAnsi="Times"/>
        </w:rPr>
      </w:pPr>
      <w:r w:rsidRPr="002C7373">
        <w:rPr>
          <w:rFonts w:ascii="Times" w:hAnsi="Times"/>
        </w:rPr>
        <w:t>Compagno, Alberto, et al. "Don't Skype &amp; Type!: Acoustic Eavesdropping in Voice-Over-IP." </w:t>
      </w:r>
      <w:r w:rsidRPr="002C7373">
        <w:rPr>
          <w:rFonts w:ascii="Times" w:hAnsi="Times"/>
          <w:i/>
          <w:iCs/>
        </w:rPr>
        <w:t>Proceedings of the 2017 ACM on Asia Conference on Computer and Communications Security</w:t>
      </w:r>
      <w:r w:rsidRPr="002C7373">
        <w:rPr>
          <w:rFonts w:ascii="Times" w:hAnsi="Times"/>
        </w:rPr>
        <w:t>. ACM, 2017.</w:t>
      </w:r>
    </w:p>
    <w:p w14:paraId="0CBACFDC" w14:textId="0571C9EA" w:rsidR="0079127B" w:rsidRPr="002C7373" w:rsidRDefault="00EB2A37" w:rsidP="0079127B">
      <w:pPr>
        <w:pStyle w:val="EndnoteText"/>
        <w:numPr>
          <w:ilvl w:val="0"/>
          <w:numId w:val="15"/>
        </w:numPr>
        <w:rPr>
          <w:rFonts w:ascii="Times" w:hAnsi="Times"/>
        </w:rPr>
      </w:pPr>
      <w:r w:rsidRPr="002C7373">
        <w:rPr>
          <w:rFonts w:ascii="Times" w:hAnsi="Times"/>
        </w:rPr>
        <w:t xml:space="preserve">“Copy the Voie of Anyone.” </w:t>
      </w:r>
      <w:r w:rsidR="0079127B" w:rsidRPr="002C7373">
        <w:rPr>
          <w:rFonts w:ascii="Times" w:hAnsi="Times"/>
        </w:rPr>
        <w:t>https://lyrebird.ai/demo</w:t>
      </w:r>
    </w:p>
    <w:p w14:paraId="75C4F147" w14:textId="65F0FEEE" w:rsidR="0079127B" w:rsidRPr="002C7373" w:rsidRDefault="00EB2A37" w:rsidP="0079127B">
      <w:pPr>
        <w:pStyle w:val="EndnoteText"/>
        <w:numPr>
          <w:ilvl w:val="0"/>
          <w:numId w:val="15"/>
        </w:numPr>
        <w:rPr>
          <w:rFonts w:ascii="Times" w:hAnsi="Times"/>
        </w:rPr>
      </w:pPr>
      <w:r w:rsidRPr="002C7373">
        <w:rPr>
          <w:rFonts w:ascii="Times" w:hAnsi="Times"/>
        </w:rPr>
        <w:t xml:space="preserve">“K-means Clustering.” </w:t>
      </w:r>
      <w:r w:rsidR="0079127B" w:rsidRPr="002C7373">
        <w:rPr>
          <w:rFonts w:ascii="Times" w:hAnsi="Times"/>
        </w:rPr>
        <w:t>https://en.wikipedia.org/wiki/K-means_clustering</w:t>
      </w:r>
    </w:p>
    <w:p w14:paraId="1F692024" w14:textId="7C0AB88F" w:rsidR="0079127B" w:rsidRPr="002C7373" w:rsidRDefault="00FF4F68" w:rsidP="00FF4F68">
      <w:pPr>
        <w:pStyle w:val="EndnoteText"/>
        <w:numPr>
          <w:ilvl w:val="0"/>
          <w:numId w:val="15"/>
        </w:numPr>
        <w:rPr>
          <w:rFonts w:ascii="Times" w:hAnsi="Times"/>
        </w:rPr>
      </w:pPr>
      <w:r w:rsidRPr="002C7373">
        <w:rPr>
          <w:rFonts w:ascii="Times" w:hAnsi="Times"/>
        </w:rPr>
        <w:t xml:space="preserve">“English Letter Frequency Counts: Mayzner Revisited or ETAOIN SRHLDCU.” </w:t>
      </w:r>
      <w:r w:rsidR="0079127B" w:rsidRPr="002C7373">
        <w:rPr>
          <w:rFonts w:ascii="Times" w:hAnsi="Times"/>
        </w:rPr>
        <w:t>http://norvig.com/mayzner.html</w:t>
      </w:r>
    </w:p>
    <w:p w14:paraId="1F02B58F" w14:textId="1B465CC6" w:rsidR="0079127B" w:rsidRPr="002C7373" w:rsidRDefault="00FF4F68" w:rsidP="0079127B">
      <w:pPr>
        <w:pStyle w:val="EndnoteText"/>
        <w:numPr>
          <w:ilvl w:val="0"/>
          <w:numId w:val="15"/>
        </w:numPr>
        <w:rPr>
          <w:rFonts w:ascii="Times" w:hAnsi="Times"/>
        </w:rPr>
      </w:pPr>
      <w:r w:rsidRPr="002C7373">
        <w:rPr>
          <w:rFonts w:ascii="Times" w:hAnsi="Times"/>
        </w:rPr>
        <w:t xml:space="preserve">“Google Ngram Viewer.” </w:t>
      </w:r>
      <w:r w:rsidR="0079127B" w:rsidRPr="002C7373">
        <w:rPr>
          <w:rFonts w:ascii="Times" w:hAnsi="Times"/>
        </w:rPr>
        <w:t>http://storage.googleapis.com/books/ngrams/books/datasetsv2.html</w:t>
      </w:r>
    </w:p>
    <w:p w14:paraId="45FBF66E" w14:textId="3B7207C9" w:rsidR="0079127B" w:rsidRPr="002C7373" w:rsidRDefault="00FF4F68" w:rsidP="0079127B">
      <w:pPr>
        <w:pStyle w:val="EndnoteText"/>
        <w:numPr>
          <w:ilvl w:val="0"/>
          <w:numId w:val="15"/>
        </w:numPr>
        <w:rPr>
          <w:rFonts w:ascii="Times" w:hAnsi="Times"/>
        </w:rPr>
      </w:pPr>
      <w:r w:rsidRPr="002C7373">
        <w:rPr>
          <w:rFonts w:ascii="Times" w:hAnsi="Times"/>
        </w:rPr>
        <w:t xml:space="preserve">“aspell-python.” </w:t>
      </w:r>
      <w:r w:rsidR="0079127B" w:rsidRPr="002C7373">
        <w:rPr>
          <w:rFonts w:ascii="Times" w:hAnsi="Times"/>
        </w:rPr>
        <w:t>https://github.com/pib/aspell-python</w:t>
      </w:r>
    </w:p>
    <w:p w14:paraId="6E29BEBD" w14:textId="1A833E18" w:rsidR="0079127B" w:rsidRPr="002C7373" w:rsidRDefault="0079127B" w:rsidP="0079127B">
      <w:pPr>
        <w:pStyle w:val="ListParagraph"/>
        <w:numPr>
          <w:ilvl w:val="0"/>
          <w:numId w:val="15"/>
        </w:numPr>
        <w:rPr>
          <w:rFonts w:ascii="Times" w:eastAsia="Times New Roman" w:hAnsi="Times" w:cs="Times New Roman"/>
          <w:sz w:val="24"/>
          <w:szCs w:val="24"/>
        </w:rPr>
      </w:pPr>
      <w:r w:rsidRPr="002C7373">
        <w:rPr>
          <w:rFonts w:ascii="Times" w:eastAsia="Times New Roman" w:hAnsi="Times" w:cs="Arial"/>
          <w:color w:val="222222"/>
          <w:sz w:val="20"/>
          <w:szCs w:val="20"/>
          <w:shd w:val="clear" w:color="auto" w:fill="FFFFFF"/>
        </w:rPr>
        <w:t>Jones, Michael N., and D. JK Mewhort. "Case-sensitive letter and bigram frequency counts from large-scale English corpora." </w:t>
      </w:r>
      <w:r w:rsidRPr="002C7373">
        <w:rPr>
          <w:rFonts w:ascii="Times" w:eastAsia="Times New Roman" w:hAnsi="Times" w:cs="Arial"/>
          <w:i/>
          <w:iCs/>
          <w:color w:val="222222"/>
          <w:sz w:val="20"/>
          <w:szCs w:val="20"/>
          <w:shd w:val="clear" w:color="auto" w:fill="FFFFFF"/>
        </w:rPr>
        <w:t>Behavior Research Methods</w:t>
      </w:r>
      <w:r w:rsidRPr="002C7373">
        <w:rPr>
          <w:rFonts w:ascii="Times" w:eastAsia="Times New Roman" w:hAnsi="Times" w:cs="Arial"/>
          <w:color w:val="222222"/>
          <w:sz w:val="20"/>
          <w:szCs w:val="20"/>
          <w:shd w:val="clear" w:color="auto" w:fill="FFFFFF"/>
        </w:rPr>
        <w:t> 36.3 (2004): 388-396.</w:t>
      </w:r>
    </w:p>
    <w:p w14:paraId="52873E43" w14:textId="5A62FCE8" w:rsidR="0079127B" w:rsidRPr="002C7373" w:rsidRDefault="00FF4F68" w:rsidP="0079127B">
      <w:pPr>
        <w:pStyle w:val="EndnoteText"/>
        <w:numPr>
          <w:ilvl w:val="0"/>
          <w:numId w:val="15"/>
        </w:numPr>
        <w:rPr>
          <w:rFonts w:ascii="Times" w:hAnsi="Times"/>
        </w:rPr>
      </w:pPr>
      <w:r w:rsidRPr="002C7373">
        <w:rPr>
          <w:rFonts w:ascii="Times" w:hAnsi="Times"/>
        </w:rPr>
        <w:t xml:space="preserve">“John the Ripper password cracker.” </w:t>
      </w:r>
      <w:r w:rsidR="0079127B" w:rsidRPr="002C7373">
        <w:rPr>
          <w:rFonts w:ascii="Times" w:hAnsi="Times"/>
        </w:rPr>
        <w:t>http://www.openwall.com/john/</w:t>
      </w:r>
    </w:p>
    <w:p w14:paraId="296C75DF" w14:textId="7030E959" w:rsidR="0079127B" w:rsidRPr="002C7373" w:rsidRDefault="00FF4F68" w:rsidP="0079127B">
      <w:pPr>
        <w:pStyle w:val="EndnoteText"/>
        <w:numPr>
          <w:ilvl w:val="0"/>
          <w:numId w:val="15"/>
        </w:numPr>
        <w:rPr>
          <w:rFonts w:ascii="Times" w:hAnsi="Times"/>
        </w:rPr>
      </w:pPr>
      <w:r w:rsidRPr="002C7373">
        <w:rPr>
          <w:rFonts w:ascii="Times" w:hAnsi="Times"/>
        </w:rPr>
        <w:t xml:space="preserve">“hashcat advanced password recovery.” </w:t>
      </w:r>
      <w:r w:rsidR="0079127B" w:rsidRPr="002C7373">
        <w:rPr>
          <w:rFonts w:ascii="Times" w:hAnsi="Times"/>
        </w:rPr>
        <w:t>https://hashcat.net/hashcat/</w:t>
      </w:r>
    </w:p>
    <w:p w14:paraId="40F2A435" w14:textId="22C6B041" w:rsidR="0079127B" w:rsidRPr="002C7373" w:rsidRDefault="00FF4F68" w:rsidP="0079127B">
      <w:pPr>
        <w:pStyle w:val="EndnoteText"/>
        <w:numPr>
          <w:ilvl w:val="0"/>
          <w:numId w:val="15"/>
        </w:numPr>
        <w:rPr>
          <w:rFonts w:ascii="Times" w:hAnsi="Times"/>
        </w:rPr>
      </w:pPr>
      <w:r w:rsidRPr="002C7373">
        <w:rPr>
          <w:rFonts w:ascii="Times" w:hAnsi="Times"/>
        </w:rPr>
        <w:t xml:space="preserve">“The Unreasonable Effectiveness of Recurrent Neural Networks.” </w:t>
      </w:r>
      <w:r w:rsidR="0079127B" w:rsidRPr="002C7373">
        <w:rPr>
          <w:rFonts w:ascii="Times" w:hAnsi="Times"/>
        </w:rPr>
        <w:t>http://karpathy.github.io/2015/05/21/rnn-effectiveness/</w:t>
      </w:r>
    </w:p>
    <w:p w14:paraId="379267EF" w14:textId="7A73B25A" w:rsidR="0079127B" w:rsidRPr="002C7373" w:rsidRDefault="00FF4F68" w:rsidP="0079127B">
      <w:pPr>
        <w:pStyle w:val="EndnoteText"/>
        <w:numPr>
          <w:ilvl w:val="0"/>
          <w:numId w:val="15"/>
        </w:numPr>
        <w:rPr>
          <w:rFonts w:ascii="Times" w:hAnsi="Times"/>
        </w:rPr>
      </w:pPr>
      <w:r w:rsidRPr="002C7373">
        <w:rPr>
          <w:rFonts w:ascii="Times" w:hAnsi="Times"/>
        </w:rPr>
        <w:t xml:space="preserve">“Artificial Neural Network.” </w:t>
      </w:r>
      <w:r w:rsidR="0079127B" w:rsidRPr="002C7373">
        <w:rPr>
          <w:rFonts w:ascii="Times" w:hAnsi="Times"/>
        </w:rPr>
        <w:t>https://en.wikipedia.org/wiki/Artificial_neural_network</w:t>
      </w:r>
    </w:p>
    <w:p w14:paraId="06AA1E22" w14:textId="3C660246" w:rsidR="0079127B" w:rsidRPr="002C7373" w:rsidRDefault="00FF4F68" w:rsidP="0079127B">
      <w:pPr>
        <w:pStyle w:val="EndnoteText"/>
        <w:numPr>
          <w:ilvl w:val="0"/>
          <w:numId w:val="15"/>
        </w:numPr>
        <w:rPr>
          <w:rFonts w:ascii="Times" w:hAnsi="Times"/>
        </w:rPr>
      </w:pPr>
      <w:r w:rsidRPr="002C7373">
        <w:rPr>
          <w:rFonts w:ascii="Times" w:hAnsi="Times"/>
        </w:rPr>
        <w:t>“</w:t>
      </w:r>
      <w:r w:rsidR="0079127B" w:rsidRPr="002C7373">
        <w:rPr>
          <w:rFonts w:ascii="Times" w:hAnsi="Times"/>
        </w:rPr>
        <w:t xml:space="preserve">LSTM </w:t>
      </w:r>
      <w:r w:rsidRPr="002C7373">
        <w:rPr>
          <w:rFonts w:ascii="Times" w:hAnsi="Times"/>
        </w:rPr>
        <w:t xml:space="preserve">Forward and Backward Pass.” </w:t>
      </w:r>
      <w:r w:rsidR="0079127B" w:rsidRPr="002C7373">
        <w:rPr>
          <w:rFonts w:ascii="Times" w:hAnsi="Times"/>
        </w:rPr>
        <w:t>http://arunmallya.github.io/writeups/nn/lstm/</w:t>
      </w:r>
    </w:p>
    <w:p w14:paraId="4752BDD1" w14:textId="59264267" w:rsidR="0079127B" w:rsidRPr="002C7373" w:rsidRDefault="00FF4F68" w:rsidP="0079127B">
      <w:pPr>
        <w:pStyle w:val="EndnoteText"/>
        <w:numPr>
          <w:ilvl w:val="0"/>
          <w:numId w:val="15"/>
        </w:numPr>
        <w:rPr>
          <w:rFonts w:ascii="Times" w:hAnsi="Times"/>
        </w:rPr>
      </w:pPr>
      <w:r w:rsidRPr="002C7373">
        <w:rPr>
          <w:rFonts w:ascii="Times" w:hAnsi="Times"/>
        </w:rPr>
        <w:t xml:space="preserve">“Noise Layers - Keras Documentation” </w:t>
      </w:r>
      <w:r w:rsidR="0079127B" w:rsidRPr="002C7373">
        <w:rPr>
          <w:rFonts w:ascii="Times" w:hAnsi="Times"/>
        </w:rPr>
        <w:t>https://keras.io/layers/noise/</w:t>
      </w:r>
    </w:p>
    <w:p w14:paraId="4C48CEFF" w14:textId="77692D70" w:rsidR="0079127B" w:rsidRPr="002C7373" w:rsidRDefault="00FF4F68" w:rsidP="0079127B">
      <w:pPr>
        <w:pStyle w:val="EndnoteText"/>
        <w:numPr>
          <w:ilvl w:val="0"/>
          <w:numId w:val="15"/>
        </w:numPr>
        <w:rPr>
          <w:rFonts w:ascii="Times" w:hAnsi="Times"/>
        </w:rPr>
      </w:pPr>
      <w:r w:rsidRPr="002C7373">
        <w:rPr>
          <w:rFonts w:ascii="Times" w:hAnsi="Times"/>
        </w:rPr>
        <w:t xml:space="preserve">“Layer Wrarppers - Keras Documentation” </w:t>
      </w:r>
      <w:r w:rsidR="0079127B" w:rsidRPr="002C7373">
        <w:rPr>
          <w:rFonts w:ascii="Times" w:hAnsi="Times"/>
        </w:rPr>
        <w:t>https://keras.io/layers/wrappers/#bidirectional</w:t>
      </w:r>
    </w:p>
    <w:p w14:paraId="2039DED6" w14:textId="7D53027C" w:rsidR="0079127B" w:rsidRPr="002C7373" w:rsidRDefault="00FF4F68" w:rsidP="0079127B">
      <w:pPr>
        <w:pStyle w:val="EndnoteText"/>
        <w:numPr>
          <w:ilvl w:val="0"/>
          <w:numId w:val="15"/>
        </w:numPr>
        <w:rPr>
          <w:rFonts w:ascii="Times" w:hAnsi="Times"/>
        </w:rPr>
      </w:pPr>
      <w:r w:rsidRPr="002C7373">
        <w:rPr>
          <w:rFonts w:ascii="Times" w:hAnsi="Times"/>
        </w:rPr>
        <w:lastRenderedPageBreak/>
        <w:t xml:space="preserve">“Security for Everyone.” </w:t>
      </w:r>
      <w:r w:rsidR="0079127B" w:rsidRPr="002C7373">
        <w:rPr>
          <w:rFonts w:ascii="Times" w:hAnsi="Times"/>
        </w:rPr>
        <w:t>https://puri.sm/products/</w:t>
      </w:r>
    </w:p>
    <w:p w14:paraId="6726752E" w14:textId="79AAD096" w:rsidR="0079127B" w:rsidRPr="002C7373" w:rsidRDefault="00FF4F68" w:rsidP="0079127B">
      <w:pPr>
        <w:pStyle w:val="EndnoteText"/>
        <w:numPr>
          <w:ilvl w:val="0"/>
          <w:numId w:val="15"/>
        </w:numPr>
        <w:rPr>
          <w:rFonts w:ascii="Times" w:hAnsi="Times"/>
        </w:rPr>
      </w:pPr>
      <w:r w:rsidRPr="002C7373">
        <w:rPr>
          <w:rFonts w:ascii="Times" w:hAnsi="Times"/>
        </w:rPr>
        <w:t xml:space="preserve">“acoustic-emanations.” </w:t>
      </w:r>
      <w:r w:rsidR="0079127B" w:rsidRPr="002C7373">
        <w:rPr>
          <w:rFonts w:ascii="Times" w:hAnsi="Times"/>
        </w:rPr>
        <w:t>https://github.com/will62794/acoustic-emanations</w:t>
      </w:r>
    </w:p>
    <w:p w14:paraId="496A63D1" w14:textId="0E9A47CC" w:rsidR="0079127B" w:rsidRPr="002C7373" w:rsidRDefault="00FF4F68" w:rsidP="0079127B">
      <w:pPr>
        <w:pStyle w:val="EndnoteText"/>
        <w:numPr>
          <w:ilvl w:val="0"/>
          <w:numId w:val="15"/>
        </w:numPr>
        <w:rPr>
          <w:rFonts w:ascii="Times" w:hAnsi="Times"/>
        </w:rPr>
      </w:pPr>
      <w:r w:rsidRPr="002C7373">
        <w:rPr>
          <w:rFonts w:ascii="Times" w:hAnsi="Times"/>
        </w:rPr>
        <w:t xml:space="preserve">“pyFFTW.” </w:t>
      </w:r>
      <w:r w:rsidR="0079127B" w:rsidRPr="002C7373">
        <w:rPr>
          <w:rFonts w:ascii="Times" w:hAnsi="Times"/>
        </w:rPr>
        <w:t>https://github.com/hgomersall/pyFFTW</w:t>
      </w:r>
    </w:p>
    <w:p w14:paraId="1184174E" w14:textId="2B25056C" w:rsidR="0079127B" w:rsidRPr="002C7373" w:rsidRDefault="00FF4F68" w:rsidP="0079127B">
      <w:pPr>
        <w:pStyle w:val="EndnoteText"/>
        <w:numPr>
          <w:ilvl w:val="0"/>
          <w:numId w:val="15"/>
        </w:numPr>
        <w:rPr>
          <w:rFonts w:ascii="Times" w:hAnsi="Times"/>
        </w:rPr>
      </w:pPr>
      <w:r w:rsidRPr="002C7373">
        <w:rPr>
          <w:rFonts w:ascii="Times" w:hAnsi="Times"/>
        </w:rPr>
        <w:t xml:space="preserve">“python_speech_features.” </w:t>
      </w:r>
      <w:r w:rsidR="0079127B" w:rsidRPr="002C7373">
        <w:rPr>
          <w:rFonts w:ascii="Times" w:hAnsi="Times"/>
        </w:rPr>
        <w:t>https://github.com/jameslyons/python_speech_features</w:t>
      </w:r>
    </w:p>
    <w:p w14:paraId="137EBEAA" w14:textId="739441BD" w:rsidR="0079127B" w:rsidRPr="002C7373" w:rsidRDefault="00FF4F68" w:rsidP="0079127B">
      <w:pPr>
        <w:pStyle w:val="EndnoteText"/>
        <w:numPr>
          <w:ilvl w:val="0"/>
          <w:numId w:val="15"/>
        </w:numPr>
        <w:rPr>
          <w:rFonts w:ascii="Times" w:hAnsi="Times"/>
        </w:rPr>
      </w:pPr>
      <w:r w:rsidRPr="002C7373">
        <w:rPr>
          <w:rFonts w:ascii="Times" w:hAnsi="Times"/>
        </w:rPr>
        <w:t xml:space="preserve">“Losses – Keras Documentation.” </w:t>
      </w:r>
      <w:r w:rsidR="0079127B" w:rsidRPr="002C7373">
        <w:rPr>
          <w:rFonts w:ascii="Times" w:hAnsi="Times"/>
        </w:rPr>
        <w:t>https://keras.io/losses/</w:t>
      </w:r>
    </w:p>
    <w:p w14:paraId="0065437F" w14:textId="471619DC" w:rsidR="0079127B" w:rsidRPr="002C7373" w:rsidRDefault="00FF4F68" w:rsidP="0079127B">
      <w:pPr>
        <w:pStyle w:val="EndnoteText"/>
        <w:numPr>
          <w:ilvl w:val="0"/>
          <w:numId w:val="15"/>
        </w:numPr>
        <w:rPr>
          <w:rFonts w:ascii="Times" w:hAnsi="Times"/>
        </w:rPr>
      </w:pPr>
      <w:r w:rsidRPr="002C7373">
        <w:rPr>
          <w:rFonts w:ascii="Times" w:hAnsi="Times"/>
        </w:rPr>
        <w:t xml:space="preserve">“paura.” </w:t>
      </w:r>
      <w:hyperlink r:id="rId37" w:history="1">
        <w:r w:rsidR="0079127B" w:rsidRPr="002C7373">
          <w:rPr>
            <w:rStyle w:val="Hyperlink"/>
            <w:rFonts w:ascii="Times" w:hAnsi="Times"/>
            <w:noProof/>
          </w:rPr>
          <w:t>https://github.com/tyiannak/paura</w:t>
        </w:r>
      </w:hyperlink>
    </w:p>
    <w:p w14:paraId="421F8D7F" w14:textId="77777777" w:rsidR="004A3B69" w:rsidRPr="00FF6823" w:rsidRDefault="004A3B69" w:rsidP="004A3B69">
      <w:pPr>
        <w:pStyle w:val="BodyText"/>
        <w:rPr>
          <w:rFonts w:ascii="Calibri" w:hAnsi="Calibri"/>
        </w:rPr>
      </w:pPr>
    </w:p>
    <w:p w14:paraId="50C4BFCD" w14:textId="77777777" w:rsidR="00353C53" w:rsidRPr="00353C53" w:rsidRDefault="00353C53" w:rsidP="00353C53">
      <w:pPr>
        <w:pStyle w:val="BodyText"/>
      </w:pPr>
    </w:p>
    <w:p w14:paraId="0A7D5B0A" w14:textId="77777777" w:rsidR="009501E5" w:rsidRPr="00622F8B" w:rsidRDefault="009501E5">
      <w:pPr>
        <w:rPr>
          <w:rFonts w:ascii="Times" w:eastAsiaTheme="majorEastAsia" w:hAnsi="Times" w:cstheme="majorBidi"/>
          <w:b/>
          <w:bCs/>
          <w:sz w:val="32"/>
          <w:szCs w:val="28"/>
        </w:rPr>
      </w:pPr>
      <w:r w:rsidRPr="00622F8B">
        <w:rPr>
          <w:rFonts w:ascii="Times" w:hAnsi="Times"/>
        </w:rPr>
        <w:br w:type="page"/>
      </w:r>
    </w:p>
    <w:p w14:paraId="061A3C91" w14:textId="77777777" w:rsidR="00473BD6" w:rsidRDefault="001C3CD9" w:rsidP="001C3CD9">
      <w:pPr>
        <w:pStyle w:val="Heading1"/>
        <w:rPr>
          <w:rFonts w:ascii="Times" w:hAnsi="Times"/>
        </w:rPr>
      </w:pPr>
      <w:bookmarkStart w:id="160" w:name="_Appendices"/>
      <w:bookmarkStart w:id="161" w:name="_Toc484523654"/>
      <w:bookmarkStart w:id="162" w:name="_Ref486713279"/>
      <w:bookmarkStart w:id="163" w:name="_Ref486713311"/>
      <w:bookmarkStart w:id="164" w:name="_Ref486713319"/>
      <w:bookmarkStart w:id="165" w:name="_Ref486713374"/>
      <w:bookmarkEnd w:id="160"/>
      <w:r w:rsidRPr="00622F8B">
        <w:rPr>
          <w:rFonts w:ascii="Times" w:hAnsi="Times"/>
        </w:rPr>
        <w:lastRenderedPageBreak/>
        <w:t>Appendices</w:t>
      </w:r>
      <w:bookmarkEnd w:id="161"/>
      <w:bookmarkEnd w:id="162"/>
      <w:bookmarkEnd w:id="163"/>
      <w:bookmarkEnd w:id="164"/>
      <w:bookmarkEnd w:id="165"/>
    </w:p>
    <w:p w14:paraId="6ACB84BA" w14:textId="77777777" w:rsidR="00687CD2" w:rsidRPr="00687CD2" w:rsidRDefault="00687CD2" w:rsidP="00687CD2">
      <w:pPr>
        <w:pStyle w:val="BodyText"/>
      </w:pPr>
    </w:p>
    <w:p w14:paraId="3792476A" w14:textId="039E36DC" w:rsidR="00537386" w:rsidRPr="00D53F71" w:rsidRDefault="00FD4386" w:rsidP="00687CD2">
      <w:pPr>
        <w:pStyle w:val="Figure"/>
        <w:keepNext/>
        <w:jc w:val="left"/>
        <w:rPr>
          <w:rFonts w:ascii="Times" w:hAnsi="Times"/>
          <w:b/>
          <w:sz w:val="24"/>
          <w:szCs w:val="24"/>
        </w:rPr>
      </w:pPr>
      <w:r w:rsidRPr="00D53F71">
        <w:rPr>
          <w:rFonts w:ascii="Times" w:hAnsi="Times"/>
          <w:b/>
          <w:sz w:val="24"/>
          <w:szCs w:val="24"/>
        </w:rPr>
        <w:t>Code</w:t>
      </w:r>
      <w:r w:rsidR="004D29F2" w:rsidRPr="00D53F71">
        <w:rPr>
          <w:rFonts w:ascii="Times" w:hAnsi="Times"/>
          <w:b/>
          <w:sz w:val="24"/>
          <w:szCs w:val="24"/>
        </w:rPr>
        <w:t xml:space="preserve"> </w:t>
      </w:r>
    </w:p>
    <w:p w14:paraId="44B05E48" w14:textId="1A7C55CD" w:rsidR="00FD4386" w:rsidRDefault="00FD4386" w:rsidP="00FD4386">
      <w:pPr>
        <w:pStyle w:val="BodyText"/>
      </w:pPr>
      <w:r>
        <w:t xml:space="preserve">The code shown here is shown in </w:t>
      </w:r>
      <w:r w:rsidR="00293817">
        <w:t xml:space="preserve">large </w:t>
      </w:r>
      <w:r>
        <w:t xml:space="preserve">snippets for demonstration purposes. Access to code can be requested from the private repository at: </w:t>
      </w:r>
      <w:hyperlink r:id="rId38" w:history="1">
        <w:r w:rsidRPr="005779EE">
          <w:rPr>
            <w:rStyle w:val="Hyperlink"/>
          </w:rPr>
          <w:t>https://github.com/rambomon/capstone</w:t>
        </w:r>
      </w:hyperlink>
      <w:r>
        <w:t>. Most code is original</w:t>
      </w:r>
      <w:r w:rsidR="00293817">
        <w:t xml:space="preserve"> under Apache 2.0 license</w:t>
      </w:r>
      <w:r>
        <w:t>.</w:t>
      </w:r>
      <w:r w:rsidR="00293817">
        <w:t xml:space="preserve"> A</w:t>
      </w:r>
      <w:r>
        <w:t xml:space="preserve"> significant amount </w:t>
      </w:r>
      <w:r w:rsidR="00293817">
        <w:t xml:space="preserve">of additional code </w:t>
      </w:r>
      <w:r>
        <w:t>has also been borrowed and</w:t>
      </w:r>
      <w:r w:rsidR="00974FAB">
        <w:t xml:space="preserve"> then</w:t>
      </w:r>
      <w:r>
        <w:t xml:space="preserve"> </w:t>
      </w:r>
      <w:r w:rsidR="00974FAB">
        <w:t>modified</w:t>
      </w:r>
      <w:r>
        <w:t xml:space="preserve"> </w:t>
      </w:r>
      <w:r w:rsidR="00116526">
        <w:t xml:space="preserve">for the purposes of a keyboard emanations attack </w:t>
      </w:r>
      <w:r>
        <w:t>with credit and many thanks to the original authors.</w:t>
      </w:r>
      <w:r w:rsidR="00293817">
        <w:t xml:space="preserve"> </w:t>
      </w:r>
    </w:p>
    <w:p w14:paraId="664D57D0" w14:textId="646EBFC9" w:rsidR="00336238" w:rsidRDefault="00336238" w:rsidP="00FD4386">
      <w:pPr>
        <w:pStyle w:val="BodyText"/>
        <w:rPr>
          <w:b/>
        </w:rPr>
      </w:pPr>
      <w:r w:rsidRPr="00336238">
        <w:rPr>
          <w:b/>
        </w:rPr>
        <w:t>K-means acoustic-emanations</w:t>
      </w:r>
    </w:p>
    <w:p w14:paraId="07C06262" w14:textId="46EBF8DF" w:rsidR="001E4220" w:rsidRPr="001E4220" w:rsidRDefault="001E4220" w:rsidP="00FD4386">
      <w:pPr>
        <w:pStyle w:val="BodyText"/>
      </w:pPr>
      <w:r>
        <w:t>A K-means and clustering program</w:t>
      </w:r>
      <w:r w:rsidR="00182BA2">
        <w:rPr>
          <w:rStyle w:val="FootnoteReference"/>
        </w:rPr>
        <w:footnoteReference w:id="32"/>
      </w:r>
      <w:r>
        <w:t xml:space="preserve"> was heavily borrowed and modified. </w:t>
      </w:r>
      <w:r w:rsidR="00182BA2">
        <w:t xml:space="preserve">This code was imported into a Python interpreter and run from there as a proof of concept that previous research works. </w:t>
      </w:r>
      <w:r>
        <w:t xml:space="preserve">This application uses FFT for each window of audio. This paper utilizes </w:t>
      </w:r>
      <w:r w:rsidR="00182BA2">
        <w:t>MFCC as previous research has shown it to be more accurate.</w:t>
      </w:r>
    </w:p>
    <w:tbl>
      <w:tblPr>
        <w:tblStyle w:val="TableGrid"/>
        <w:tblW w:w="0" w:type="auto"/>
        <w:tblLook w:val="04A0" w:firstRow="1" w:lastRow="0" w:firstColumn="1" w:lastColumn="0" w:noHBand="0" w:noVBand="1"/>
      </w:tblPr>
      <w:tblGrid>
        <w:gridCol w:w="9576"/>
      </w:tblGrid>
      <w:tr w:rsidR="00336238" w14:paraId="06C92AB0" w14:textId="77777777" w:rsidTr="00336238">
        <w:tc>
          <w:tcPr>
            <w:tcW w:w="9576" w:type="dxa"/>
          </w:tcPr>
          <w:p w14:paraId="07A2FB8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sys</w:t>
            </w:r>
          </w:p>
          <w:p w14:paraId="1298CCC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scipy</w:t>
            </w:r>
          </w:p>
          <w:p w14:paraId="0AF4BA8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p>
          <w:p w14:paraId="69A3698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scipy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cluster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stats</w:t>
            </w:r>
          </w:p>
          <w:p w14:paraId="3D15817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p>
          <w:p w14:paraId="7D14AF5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hmmlearn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hmm</w:t>
            </w:r>
          </w:p>
          <w:p w14:paraId="1D98434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time</w:t>
            </w:r>
          </w:p>
          <w:p w14:paraId="755AA39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string</w:t>
            </w:r>
          </w:p>
          <w:p w14:paraId="3142775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009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util</w:t>
            </w:r>
          </w:p>
          <w:p w14:paraId="5DE8901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010</w:t>
            </w:r>
            <w:r w:rsidRPr="00336238">
              <w:rPr>
                <w:rFonts w:ascii="Consolas" w:eastAsia="Times New Roman" w:hAnsi="Consolas" w:cs="Times New Roman"/>
                <w:color w:val="DCDCCC"/>
                <w:sz w:val="20"/>
                <w:szCs w:val="20"/>
              </w:rPr>
              <w:t xml:space="preserve"> </w:t>
            </w:r>
          </w:p>
          <w:p w14:paraId="3DEC42C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numpy </w:t>
            </w:r>
            <w:r w:rsidRPr="00336238">
              <w:rPr>
                <w:rFonts w:ascii="Consolas" w:eastAsia="Times New Roman" w:hAnsi="Consolas" w:cs="Times New Roman"/>
                <w:b/>
                <w:bCs/>
                <w:color w:val="DFC47D"/>
                <w:sz w:val="20"/>
                <w:szCs w:val="20"/>
              </w:rPr>
              <w:t>as</w:t>
            </w:r>
            <w:r w:rsidRPr="00336238">
              <w:rPr>
                <w:rFonts w:ascii="Consolas" w:eastAsia="Times New Roman" w:hAnsi="Consolas" w:cs="Times New Roman"/>
                <w:color w:val="DCDCCC"/>
                <w:sz w:val="20"/>
                <w:szCs w:val="20"/>
              </w:rPr>
              <w:t xml:space="preserve"> np</w:t>
            </w:r>
          </w:p>
          <w:p w14:paraId="2BCBB62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from</w:t>
            </w:r>
            <w:r w:rsidRPr="00336238">
              <w:rPr>
                <w:rFonts w:ascii="Consolas" w:eastAsia="Times New Roman" w:hAnsi="Consolas" w:cs="Times New Roman"/>
                <w:color w:val="DCDCCC"/>
                <w:sz w:val="20"/>
                <w:szCs w:val="20"/>
              </w:rPr>
              <w:t xml:space="preserve"> numpy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fft </w:t>
            </w:r>
            <w:r w:rsidRPr="00336238">
              <w:rPr>
                <w:rFonts w:ascii="Consolas" w:eastAsia="Times New Roman" w:hAnsi="Consolas" w:cs="Times New Roman"/>
                <w:b/>
                <w:bCs/>
                <w:color w:val="DFC47D"/>
                <w:sz w:val="20"/>
                <w:szCs w:val="20"/>
              </w:rPr>
              <w:t>import</w:t>
            </w:r>
            <w:r w:rsidRPr="00336238">
              <w:rPr>
                <w:rFonts w:ascii="Consolas" w:eastAsia="Times New Roman" w:hAnsi="Consolas" w:cs="Times New Roman"/>
                <w:color w:val="DCDCCC"/>
                <w:sz w:val="20"/>
                <w:szCs w:val="20"/>
              </w:rPr>
              <w:t xml:space="preserve"> 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hfft</w:t>
            </w:r>
          </w:p>
          <w:p w14:paraId="4116A29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013</w:t>
            </w:r>
            <w:r w:rsidRPr="00336238">
              <w:rPr>
                <w:rFonts w:ascii="Consolas" w:eastAsia="Times New Roman" w:hAnsi="Consolas" w:cs="Times New Roman"/>
                <w:color w:val="DCDCCC"/>
                <w:sz w:val="20"/>
                <w:szCs w:val="20"/>
              </w:rPr>
              <w:t xml:space="preserve"> </w:t>
            </w:r>
          </w:p>
          <w:p w14:paraId="7ABBC91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022</w:t>
            </w:r>
            <w:r w:rsidRPr="00336238">
              <w:rPr>
                <w:rFonts w:ascii="Consolas" w:eastAsia="Times New Roman" w:hAnsi="Consolas" w:cs="Times New Roman"/>
                <w:color w:val="DCDCCC"/>
                <w:sz w:val="20"/>
                <w:szCs w:val="20"/>
              </w:rPr>
              <w:t xml:space="preserve"> </w:t>
            </w:r>
          </w:p>
          <w:p w14:paraId="111DC9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detect_chirp_starts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3ED9466B"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t>024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as an array 'samples', detect</w:t>
            </w:r>
          </w:p>
          <w:p w14:paraId="306F5A3A"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7F9F7F"/>
                <w:sz w:val="20"/>
                <w:szCs w:val="20"/>
              </w:rPr>
              <w:t>025         the start of chirps in the signal and return an array of their</w:t>
            </w:r>
          </w:p>
          <w:p w14:paraId="3AE5375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t>026         positions in the given 'samples' array. """</w:t>
            </w:r>
          </w:p>
          <w:p w14:paraId="0689D1E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027</w:t>
            </w:r>
            <w:r w:rsidRPr="00336238">
              <w:rPr>
                <w:rFonts w:ascii="Consolas" w:eastAsia="Times New Roman" w:hAnsi="Consolas" w:cs="Times New Roman"/>
                <w:color w:val="DCDCCC"/>
                <w:sz w:val="20"/>
                <w:szCs w:val="20"/>
              </w:rPr>
              <w:t xml:space="preserve"> </w:t>
            </w:r>
          </w:p>
          <w:p w14:paraId="7045C8E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spectrogram of signal</w:t>
            </w:r>
          </w:p>
          <w:p w14:paraId="4039452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029</w:t>
            </w:r>
            <w:r w:rsidRPr="00336238">
              <w:rPr>
                <w:rFonts w:ascii="Consolas" w:eastAsia="Times New Roman" w:hAnsi="Consolas" w:cs="Times New Roman"/>
                <w:color w:val="DCDCCC"/>
                <w:sz w:val="20"/>
                <w:szCs w:val="20"/>
              </w:rPr>
              <w:t xml:space="preserve">     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5</w:t>
            </w:r>
          </w:p>
          <w:p w14:paraId="701E86C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030</w:t>
            </w:r>
            <w:r w:rsidRPr="00336238">
              <w:rPr>
                <w:rFonts w:ascii="Consolas" w:eastAsia="Times New Roman" w:hAnsi="Consolas" w:cs="Times New Roman"/>
                <w:color w:val="DCDCCC"/>
                <w:sz w:val="20"/>
                <w:szCs w:val="20"/>
              </w:rPr>
              <w:t xml:space="preserve">     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sample_rate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1000</w:t>
            </w:r>
            <w:r w:rsidRPr="00336238">
              <w:rPr>
                <w:rFonts w:ascii="Consolas" w:eastAsia="Times New Roman" w:hAnsi="Consolas" w:cs="Times New Roman"/>
                <w:b/>
                <w:bCs/>
                <w:color w:val="9F9D6D"/>
                <w:sz w:val="20"/>
                <w:szCs w:val="20"/>
              </w:rPr>
              <w:t>))</w:t>
            </w:r>
          </w:p>
          <w:p w14:paraId="5E24DD6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031</w:t>
            </w:r>
            <w:r w:rsidRPr="00336238">
              <w:rPr>
                <w:rFonts w:ascii="Consolas" w:eastAsia="Times New Roman" w:hAnsi="Consolas" w:cs="Times New Roman"/>
                <w:color w:val="DCDCCC"/>
                <w:sz w:val="20"/>
                <w:szCs w:val="20"/>
              </w:rPr>
              <w:t xml:space="preserve">     overlap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samples_per_segment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474D938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032</w:t>
            </w:r>
            <w:r w:rsidRPr="00336238">
              <w:rPr>
                <w:rFonts w:ascii="Consolas" w:eastAsia="Times New Roman" w:hAnsi="Consolas" w:cs="Times New Roman"/>
                <w:color w:val="DCDCCC"/>
                <w:sz w:val="20"/>
                <w:szCs w:val="20"/>
              </w:rPr>
              <w:t xml:space="preserve">     specgram_opts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20775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samples_per_segment</w:t>
            </w:r>
            <w:r w:rsidRPr="00336238">
              <w:rPr>
                <w:rFonts w:ascii="Consolas" w:eastAsia="Times New Roman" w:hAnsi="Consolas" w:cs="Times New Roman"/>
                <w:b/>
                <w:bCs/>
                <w:color w:val="9F9D6D"/>
                <w:sz w:val="20"/>
                <w:szCs w:val="20"/>
              </w:rPr>
              <w:t>,</w:t>
            </w:r>
          </w:p>
          <w:p w14:paraId="268FC07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overlap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in samples</w:t>
            </w:r>
          </w:p>
          <w:p w14:paraId="73D6757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565E60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036</w:t>
            </w:r>
            <w:r w:rsidRPr="00336238">
              <w:rPr>
                <w:rFonts w:ascii="Consolas" w:eastAsia="Times New Roman" w:hAnsi="Consolas" w:cs="Times New Roman"/>
                <w:color w:val="DCDCCC"/>
                <w:sz w:val="20"/>
                <w:szCs w:val="20"/>
              </w:rPr>
              <w:t xml:space="preserve"> </w:t>
            </w:r>
          </w:p>
          <w:p w14:paraId="31353A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037</w:t>
            </w:r>
            <w:r w:rsidRPr="00336238">
              <w:rPr>
                <w:rFonts w:ascii="Consolas" w:eastAsia="Times New Roman" w:hAnsi="Consolas" w:cs="Times New Roman"/>
                <w:color w:val="DCDCCC"/>
                <w:sz w:val="20"/>
                <w:szCs w:val="20"/>
              </w:rPr>
              <w:t xml:space="preserve">     sample_freqs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segment_times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spectrogram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p>
          <w:p w14:paraId="6209C36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038</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sum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r w:rsidRPr="00336238">
              <w:rPr>
                <w:rFonts w:ascii="Consolas" w:eastAsia="Times New Roman" w:hAnsi="Consolas" w:cs="Times New Roman"/>
                <w:b/>
                <w:bCs/>
                <w:color w:val="9F9D6D"/>
                <w:sz w:val="20"/>
                <w:szCs w:val="20"/>
              </w:rPr>
              <w:t>)</w:t>
            </w:r>
          </w:p>
          <w:p w14:paraId="2B9A522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039</w:t>
            </w:r>
            <w:r w:rsidRPr="00336238">
              <w:rPr>
                <w:rFonts w:ascii="Consolas" w:eastAsia="Times New Roman" w:hAnsi="Consolas" w:cs="Times New Roman"/>
                <w:color w:val="DCDCCC"/>
                <w:sz w:val="20"/>
                <w:szCs w:val="20"/>
              </w:rPr>
              <w:t xml:space="preserve"> </w:t>
            </w:r>
          </w:p>
          <w:p w14:paraId="5A4EBF8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1A1615E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041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Convert a window index to an index in the original 'samples' array """</w:t>
            </w:r>
          </w:p>
          <w:p w14:paraId="5C5213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"nperseg"</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specgram_opts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"noverlap"</w:t>
            </w:r>
            <w:r w:rsidRPr="00336238">
              <w:rPr>
                <w:rFonts w:ascii="Consolas" w:eastAsia="Times New Roman" w:hAnsi="Consolas" w:cs="Times New Roman"/>
                <w:b/>
                <w:bCs/>
                <w:color w:val="9F9D6D"/>
                <w:sz w:val="20"/>
                <w:szCs w:val="20"/>
              </w:rPr>
              <w:t>])</w:t>
            </w:r>
          </w:p>
          <w:p w14:paraId="53D37E5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043</w:t>
            </w:r>
            <w:r w:rsidRPr="00336238">
              <w:rPr>
                <w:rFonts w:ascii="Consolas" w:eastAsia="Times New Roman" w:hAnsi="Consolas" w:cs="Times New Roman"/>
                <w:color w:val="DCDCCC"/>
                <w:sz w:val="20"/>
                <w:szCs w:val="20"/>
              </w:rPr>
              <w:t xml:space="preserve"> </w:t>
            </w:r>
          </w:p>
          <w:p w14:paraId="73A259C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We extract sound peaks by looking at signal energy. The 'threshold' value can just be</w:t>
            </w:r>
          </w:p>
          <w:p w14:paraId="365BB58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determined empirically with a little inspection/trial &amp; error if peaks in the original</w:t>
            </w:r>
          </w:p>
          <w:p w14:paraId="77510FA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signal are well defined and the signal is not too noisy.</w:t>
            </w:r>
          </w:p>
          <w:p w14:paraId="7BD3732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047</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0.1</w:t>
            </w:r>
          </w:p>
          <w:p w14:paraId="79F5A39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048</w:t>
            </w:r>
            <w:r w:rsidRPr="00336238">
              <w:rPr>
                <w:rFonts w:ascii="Consolas" w:eastAsia="Times New Roman" w:hAnsi="Consolas" w:cs="Times New Roman"/>
                <w:color w:val="DCDCCC"/>
                <w:sz w:val="20"/>
                <w:szCs w:val="20"/>
              </w:rPr>
              <w:t xml:space="preserve">     chirp_start_positions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5F90CA0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049</w:t>
            </w:r>
            <w:r w:rsidRPr="00336238">
              <w:rPr>
                <w:rFonts w:ascii="Consolas" w:eastAsia="Times New Roman" w:hAnsi="Consolas" w:cs="Times New Roman"/>
                <w:color w:val="DCDCCC"/>
                <w:sz w:val="20"/>
                <w:szCs w:val="20"/>
              </w:rPr>
              <w:t xml:space="preserve"> </w:t>
            </w:r>
          </w:p>
          <w:p w14:paraId="50A2DB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Used to hold off detection after a peak.</w:t>
            </w:r>
          </w:p>
          <w:p w14:paraId="12C3659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051</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6D1C7B0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052</w:t>
            </w:r>
            <w:r w:rsidRPr="00336238">
              <w:rPr>
                <w:rFonts w:ascii="Consolas" w:eastAsia="Times New Roman" w:hAnsi="Consolas" w:cs="Times New Roman"/>
                <w:color w:val="DCDCCC"/>
                <w:sz w:val="20"/>
                <w:szCs w:val="20"/>
              </w:rPr>
              <w:t xml:space="preserve"> </w:t>
            </w:r>
          </w:p>
          <w:p w14:paraId="78A80E48" w14:textId="2E40391D"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xml:space="preserve"># Extract chirp starts. Hold off after </w:t>
            </w:r>
            <w:r w:rsidR="001E4220" w:rsidRPr="00336238">
              <w:rPr>
                <w:rFonts w:ascii="Consolas" w:eastAsia="Times New Roman" w:hAnsi="Consolas" w:cs="Times New Roman"/>
                <w:b/>
                <w:bCs/>
                <w:i/>
                <w:iCs/>
                <w:color w:val="7F9F7F"/>
                <w:sz w:val="20"/>
                <w:szCs w:val="20"/>
              </w:rPr>
              <w:t>finding</w:t>
            </w:r>
            <w:r w:rsidRPr="00336238">
              <w:rPr>
                <w:rFonts w:ascii="Consolas" w:eastAsia="Times New Roman" w:hAnsi="Consolas" w:cs="Times New Roman"/>
                <w:b/>
                <w:bCs/>
                <w:i/>
                <w:iCs/>
                <w:color w:val="7F9F7F"/>
                <w:sz w:val="20"/>
                <w:szCs w:val="20"/>
              </w:rPr>
              <w:t xml:space="preserve"> a peak so we don't double count.</w:t>
            </w:r>
          </w:p>
          <w:p w14:paraId="6238EB7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054</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3CAD680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055</w:t>
            </w:r>
            <w:r w:rsidRPr="00336238">
              <w:rPr>
                <w:rFonts w:ascii="Consolas" w:eastAsia="Times New Roman" w:hAnsi="Consolas" w:cs="Times New Roman"/>
                <w:color w:val="DCDCCC"/>
                <w:sz w:val="20"/>
                <w:szCs w:val="20"/>
              </w:rPr>
              <w:t xml:space="preserve">     chirp_holdoff_ms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150</w:t>
            </w:r>
          </w:p>
          <w:p w14:paraId="637CB8C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056</w:t>
            </w:r>
            <w:r w:rsidRPr="00336238">
              <w:rPr>
                <w:rFonts w:ascii="Consolas" w:eastAsia="Times New Roman" w:hAnsi="Consolas" w:cs="Times New Roman"/>
                <w:color w:val="DCDCCC"/>
                <w:sz w:val="20"/>
                <w:szCs w:val="20"/>
              </w:rPr>
              <w:t xml:space="preserve"> </w:t>
            </w:r>
          </w:p>
          <w:p w14:paraId="42CA454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energy_signal</w:t>
            </w:r>
            <w:r w:rsidRPr="00336238">
              <w:rPr>
                <w:rFonts w:ascii="Consolas" w:eastAsia="Times New Roman" w:hAnsi="Consolas" w:cs="Times New Roman"/>
                <w:b/>
                <w:bCs/>
                <w:color w:val="9F9D6D"/>
                <w:sz w:val="20"/>
                <w:szCs w:val="20"/>
              </w:rPr>
              <w:t>):</w:t>
            </w:r>
          </w:p>
          <w:p w14:paraId="64D1509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holdoff_until_sample</w:t>
            </w:r>
            <w:r w:rsidRPr="00336238">
              <w:rPr>
                <w:rFonts w:ascii="Consolas" w:eastAsia="Times New Roman" w:hAnsi="Consolas" w:cs="Times New Roman"/>
                <w:b/>
                <w:bCs/>
                <w:color w:val="9F9D6D"/>
                <w:sz w:val="20"/>
                <w:szCs w:val="20"/>
              </w:rPr>
              <w:t>:</w:t>
            </w:r>
          </w:p>
          <w:p w14:paraId="4D0EBFB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059</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49DD0AF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3FFBB1B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061</w:t>
            </w:r>
            <w:r w:rsidRPr="00336238">
              <w:rPr>
                <w:rFonts w:ascii="Consolas" w:eastAsia="Times New Roman" w:hAnsi="Consolas" w:cs="Times New Roman"/>
                <w:color w:val="DCDCCC"/>
                <w:sz w:val="20"/>
                <w:szCs w:val="20"/>
              </w:rPr>
              <w:t xml:space="preserve">             diff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5DE05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energy_signal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 threshold</w:t>
            </w:r>
            <w:r w:rsidRPr="00336238">
              <w:rPr>
                <w:rFonts w:ascii="Consolas" w:eastAsia="Times New Roman" w:hAnsi="Consolas" w:cs="Times New Roman"/>
                <w:b/>
                <w:bCs/>
                <w:color w:val="9F9D6D"/>
                <w:sz w:val="20"/>
                <w:szCs w:val="20"/>
              </w:rPr>
              <w:t>:</w:t>
            </w:r>
          </w:p>
          <w:p w14:paraId="217D9DC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063</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window_to_sample_pos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6B19E5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064</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sample_pos</w:t>
            </w:r>
            <w:r w:rsidRPr="00336238">
              <w:rPr>
                <w:rFonts w:ascii="Consolas" w:eastAsia="Times New Roman" w:hAnsi="Consolas" w:cs="Times New Roman"/>
                <w:b/>
                <w:bCs/>
                <w:color w:val="9F9D6D"/>
                <w:sz w:val="20"/>
                <w:szCs w:val="20"/>
              </w:rPr>
              <w:t>)</w:t>
            </w:r>
          </w:p>
          <w:p w14:paraId="5B97B09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065</w:t>
            </w:r>
            <w:r w:rsidRPr="00336238">
              <w:rPr>
                <w:rFonts w:ascii="Consolas" w:eastAsia="Times New Roman" w:hAnsi="Consolas" w:cs="Times New Roman"/>
                <w:color w:val="DCDCCC"/>
                <w:sz w:val="20"/>
                <w:szCs w:val="20"/>
              </w:rPr>
              <w:t xml:space="preserve">                 holdoff_until_sample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p>
          <w:p w14:paraId="655F2AF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066</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chirp_holdoff_ms</w:t>
            </w:r>
            <w:r w:rsidRPr="00336238">
              <w:rPr>
                <w:rFonts w:ascii="Consolas" w:eastAsia="Times New Roman" w:hAnsi="Consolas" w:cs="Times New Roman"/>
                <w:b/>
                <w:bCs/>
                <w:color w:val="9F9D6D"/>
                <w:sz w:val="20"/>
                <w:szCs w:val="20"/>
              </w:rPr>
              <w:t>)</w:t>
            </w:r>
          </w:p>
          <w:p w14:paraId="0EFFF47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067</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w:t>
            </w:r>
          </w:p>
          <w:p w14:paraId="0C53201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068</w:t>
            </w:r>
            <w:r w:rsidRPr="00336238">
              <w:rPr>
                <w:rFonts w:ascii="Consolas" w:eastAsia="Times New Roman" w:hAnsi="Consolas" w:cs="Times New Roman"/>
                <w:color w:val="DCDCCC"/>
                <w:sz w:val="20"/>
                <w:szCs w:val="20"/>
              </w:rPr>
              <w:t xml:space="preserve"> </w:t>
            </w:r>
          </w:p>
          <w:p w14:paraId="6C02495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069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w:t>
            </w:r>
          </w:p>
          <w:p w14:paraId="2EC5C4D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070</w:t>
            </w:r>
            <w:r w:rsidRPr="00336238">
              <w:rPr>
                <w:rFonts w:ascii="Consolas" w:eastAsia="Times New Roman" w:hAnsi="Consolas" w:cs="Times New Roman"/>
                <w:color w:val="DCDCCC"/>
                <w:sz w:val="20"/>
                <w:szCs w:val="20"/>
              </w:rPr>
              <w:t xml:space="preserve"> </w:t>
            </w:r>
          </w:p>
          <w:p w14:paraId="741E15C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compute_fft_windows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4136FFD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Length of a window in samples</w:t>
            </w:r>
          </w:p>
          <w:p w14:paraId="76018E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073</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34C7BBC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074</w:t>
            </w:r>
            <w:r w:rsidRPr="00336238">
              <w:rPr>
                <w:rFonts w:ascii="Consolas" w:eastAsia="Times New Roman" w:hAnsi="Consolas" w:cs="Times New Roman"/>
                <w:color w:val="DCDCCC"/>
                <w:sz w:val="20"/>
                <w:szCs w:val="20"/>
              </w:rPr>
              <w:t xml:space="preserve">     feature_window_ms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milliseconds</w:t>
            </w:r>
          </w:p>
          <w:p w14:paraId="6D7C810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075</w:t>
            </w:r>
            <w:r w:rsidRPr="00336238">
              <w:rPr>
                <w:rFonts w:ascii="Consolas" w:eastAsia="Times New Roman" w:hAnsi="Consolas" w:cs="Times New Roman"/>
                <w:color w:val="DCDCCC"/>
                <w:sz w:val="20"/>
                <w:szCs w:val="20"/>
              </w:rPr>
              <w:t xml:space="preserve">     shift_ms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w:t>
            </w:r>
          </w:p>
          <w:p w14:paraId="5C6E2C4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076</w:t>
            </w:r>
            <w:r w:rsidRPr="00336238">
              <w:rPr>
                <w:rFonts w:ascii="Consolas" w:eastAsia="Times New Roman" w:hAnsi="Consolas" w:cs="Times New Roman"/>
                <w:color w:val="DCDCCC"/>
                <w:sz w:val="20"/>
                <w:szCs w:val="20"/>
              </w:rPr>
              <w:t xml:space="preserve">     shift_samples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shift_ms</w:t>
            </w:r>
            <w:r w:rsidRPr="00336238">
              <w:rPr>
                <w:rFonts w:ascii="Consolas" w:eastAsia="Times New Roman" w:hAnsi="Consolas" w:cs="Times New Roman"/>
                <w:b/>
                <w:bCs/>
                <w:color w:val="9F9D6D"/>
                <w:sz w:val="20"/>
                <w:szCs w:val="20"/>
              </w:rPr>
              <w:t>)</w:t>
            </w:r>
          </w:p>
          <w:p w14:paraId="09A47D4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077</w:t>
            </w:r>
            <w:r w:rsidRPr="00336238">
              <w:rPr>
                <w:rFonts w:ascii="Consolas" w:eastAsia="Times New Roman" w:hAnsi="Consolas" w:cs="Times New Roman"/>
                <w:color w:val="DCDCCC"/>
                <w:sz w:val="20"/>
                <w:szCs w:val="20"/>
              </w:rPr>
              <w:t xml:space="preserve">     feature_window_length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millis_to_samples</w:t>
            </w:r>
            <w:r w:rsidRPr="00336238">
              <w:rPr>
                <w:rFonts w:ascii="Consolas" w:eastAsia="Times New Roman" w:hAnsi="Consolas" w:cs="Times New Roman"/>
                <w:b/>
                <w:bCs/>
                <w:color w:val="9F9D6D"/>
                <w:sz w:val="20"/>
                <w:szCs w:val="20"/>
              </w:rPr>
              <w:t>(</w:t>
            </w:r>
          </w:p>
          <w:p w14:paraId="0666C11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078</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feature_window_ms</w:t>
            </w:r>
            <w:r w:rsidRPr="00336238">
              <w:rPr>
                <w:rFonts w:ascii="Consolas" w:eastAsia="Times New Roman" w:hAnsi="Consolas" w:cs="Times New Roman"/>
                <w:b/>
                <w:bCs/>
                <w:color w:val="9F9D6D"/>
                <w:sz w:val="20"/>
                <w:szCs w:val="20"/>
              </w:rPr>
              <w:t>)</w:t>
            </w:r>
          </w:p>
          <w:p w14:paraId="2F0A875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079</w:t>
            </w:r>
            <w:r w:rsidRPr="00336238">
              <w:rPr>
                <w:rFonts w:ascii="Consolas" w:eastAsia="Times New Roman" w:hAnsi="Consolas" w:cs="Times New Roman"/>
                <w:color w:val="DCDCCC"/>
                <w:sz w:val="20"/>
                <w:szCs w:val="20"/>
              </w:rPr>
              <w:t xml:space="preserve"> </w:t>
            </w:r>
          </w:p>
          <w:p w14:paraId="41F600D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start_pos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start_positions</w:t>
            </w:r>
            <w:r w:rsidRPr="00336238">
              <w:rPr>
                <w:rFonts w:ascii="Consolas" w:eastAsia="Times New Roman" w:hAnsi="Consolas" w:cs="Times New Roman"/>
                <w:b/>
                <w:bCs/>
                <w:color w:val="9F9D6D"/>
                <w:sz w:val="20"/>
                <w:szCs w:val="20"/>
              </w:rPr>
              <w:t>:</w:t>
            </w:r>
          </w:p>
          <w:p w14:paraId="158B572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081</w:t>
            </w:r>
            <w:r w:rsidRPr="00336238">
              <w:rPr>
                <w:rFonts w:ascii="Consolas" w:eastAsia="Times New Roman" w:hAnsi="Consolas" w:cs="Times New Roman"/>
                <w:color w:val="DCDCCC"/>
                <w:sz w:val="20"/>
                <w:szCs w:val="20"/>
              </w:rPr>
              <w:t xml:space="preserve">         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shift_samples</w:t>
            </w:r>
            <w:r w:rsidRPr="00336238">
              <w:rPr>
                <w:rFonts w:ascii="Consolas" w:eastAsia="Times New Roman" w:hAnsi="Consolas" w:cs="Times New Roman"/>
                <w:b/>
                <w:bCs/>
                <w:color w:val="9F9D6D"/>
                <w:sz w:val="20"/>
                <w:szCs w:val="20"/>
              </w:rPr>
              <w:t>,</w:t>
            </w:r>
          </w:p>
          <w:p w14:paraId="1D9C4B1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082</w:t>
            </w:r>
            <w:r w:rsidRPr="00336238">
              <w:rPr>
                <w:rFonts w:ascii="Consolas" w:eastAsia="Times New Roman" w:hAnsi="Consolas" w:cs="Times New Roman"/>
                <w:color w:val="DCDCCC"/>
                <w:sz w:val="20"/>
                <w:szCs w:val="20"/>
              </w:rPr>
              <w:t xml:space="preserve">                    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start_pos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feature_window_length</w:t>
            </w:r>
            <w:r w:rsidRPr="00336238">
              <w:rPr>
                <w:rFonts w:ascii="Consolas" w:eastAsia="Times New Roman" w:hAnsi="Consolas" w:cs="Times New Roman"/>
                <w:b/>
                <w:bCs/>
                <w:color w:val="9F9D6D"/>
                <w:sz w:val="20"/>
                <w:szCs w:val="20"/>
              </w:rPr>
              <w:t>))</w:t>
            </w:r>
          </w:p>
          <w:p w14:paraId="0FF980D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083</w:t>
            </w:r>
            <w:r w:rsidRPr="00336238">
              <w:rPr>
                <w:rFonts w:ascii="Consolas" w:eastAsia="Times New Roman" w:hAnsi="Consolas" w:cs="Times New Roman"/>
                <w:color w:val="DCDCCC"/>
                <w:sz w:val="20"/>
                <w:szCs w:val="20"/>
              </w:rPr>
              <w:t xml:space="preserve">         feature_windows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end</w:t>
            </w:r>
            <w:r w:rsidRPr="00336238">
              <w:rPr>
                <w:rFonts w:ascii="Consolas" w:eastAsia="Times New Roman" w:hAnsi="Consolas" w:cs="Times New Roman"/>
                <w:b/>
                <w:bCs/>
                <w:color w:val="9F9D6D"/>
                <w:sz w:val="20"/>
                <w:szCs w:val="20"/>
              </w:rPr>
              <w:t>])</w:t>
            </w:r>
          </w:p>
          <w:p w14:paraId="71D120A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084</w:t>
            </w:r>
            <w:r w:rsidRPr="00336238">
              <w:rPr>
                <w:rFonts w:ascii="Consolas" w:eastAsia="Times New Roman" w:hAnsi="Consolas" w:cs="Times New Roman"/>
                <w:color w:val="DCDCCC"/>
                <w:sz w:val="20"/>
                <w:szCs w:val="20"/>
              </w:rPr>
              <w:t xml:space="preserve"> </w:t>
            </w:r>
          </w:p>
          <w:p w14:paraId="7EDFAC3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Use Fourier coefficients of each window as our feature vectors.</w:t>
            </w:r>
          </w:p>
          <w:p w14:paraId="65DEC7A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086</w:t>
            </w:r>
            <w:r w:rsidRPr="00336238">
              <w:rPr>
                <w:rFonts w:ascii="Consolas" w:eastAsia="Times New Roman" w:hAnsi="Consolas" w:cs="Times New Roman"/>
                <w:color w:val="DCDCCC"/>
                <w:sz w:val="20"/>
                <w:szCs w:val="20"/>
              </w:rPr>
              <w:t xml:space="preserve">     feature_windows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p>
          <w:p w14:paraId="2E9ED78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087</w:t>
            </w:r>
            <w:r w:rsidRPr="00336238">
              <w:rPr>
                <w:rFonts w:ascii="Consolas" w:eastAsia="Times New Roman" w:hAnsi="Consolas" w:cs="Times New Roman"/>
                <w:color w:val="DCDCCC"/>
                <w:sz w:val="20"/>
                <w:szCs w:val="20"/>
              </w:rPr>
              <w:t xml:space="preserve">     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absolute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rfft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feature_windows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norm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'ortho'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1EBFC2F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088</w:t>
            </w:r>
            <w:r w:rsidRPr="00336238">
              <w:rPr>
                <w:rFonts w:ascii="Consolas" w:eastAsia="Times New Roman" w:hAnsi="Consolas" w:cs="Times New Roman"/>
                <w:color w:val="DCDCCC"/>
                <w:sz w:val="20"/>
                <w:szCs w:val="20"/>
              </w:rPr>
              <w:t xml:space="preserve"> </w:t>
            </w:r>
          </w:p>
          <w:p w14:paraId="3DA764E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089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feature_ffts</w:t>
            </w:r>
          </w:p>
          <w:p w14:paraId="59D6F6B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090</w:t>
            </w:r>
            <w:r w:rsidRPr="00336238">
              <w:rPr>
                <w:rFonts w:ascii="Consolas" w:eastAsia="Times New Roman" w:hAnsi="Consolas" w:cs="Times New Roman"/>
                <w:color w:val="DCDCCC"/>
                <w:sz w:val="20"/>
                <w:szCs w:val="20"/>
              </w:rPr>
              <w:t xml:space="preserve"> </w:t>
            </w:r>
          </w:p>
          <w:p w14:paraId="26C2B90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make_chirp_fvectors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1741C58C" w14:textId="77777777" w:rsidR="00336238" w:rsidRPr="00336238" w:rsidRDefault="00336238" w:rsidP="00336238">
            <w:pPr>
              <w:shd w:val="clear" w:color="auto" w:fill="3F3F3F"/>
              <w:rPr>
                <w:rFonts w:ascii="Consolas" w:eastAsia="Times New Roman" w:hAnsi="Consolas" w:cs="Times New Roman"/>
                <w:color w:val="7F9F7F"/>
                <w:sz w:val="20"/>
                <w:szCs w:val="20"/>
              </w:rPr>
            </w:pPr>
            <w:r w:rsidRPr="00336238">
              <w:rPr>
                <w:rFonts w:ascii="Consolas" w:eastAsia="Times New Roman" w:hAnsi="Consolas" w:cs="Times New Roman"/>
                <w:color w:val="8CD0D3"/>
                <w:sz w:val="20"/>
                <w:szCs w:val="20"/>
              </w:rPr>
              <w:lastRenderedPageBreak/>
              <w:t>092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an audio signal, 'samples', and the positions of 'chirps' within the 'samples' array,</w:t>
            </w:r>
          </w:p>
          <w:p w14:paraId="51444A9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7F9F7F"/>
                <w:sz w:val="20"/>
                <w:szCs w:val="20"/>
              </w:rPr>
              <w:t>093         compute FFT features by looking at a window around each chirp. """</w:t>
            </w:r>
          </w:p>
          <w:p w14:paraId="43EDC48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094</w:t>
            </w:r>
            <w:r w:rsidRPr="00336238">
              <w:rPr>
                <w:rFonts w:ascii="Consolas" w:eastAsia="Times New Roman" w:hAnsi="Consolas" w:cs="Times New Roman"/>
                <w:color w:val="DCDCCC"/>
                <w:sz w:val="20"/>
                <w:szCs w:val="20"/>
              </w:rPr>
              <w:t xml:space="preserve"> </w:t>
            </w:r>
          </w:p>
          <w:p w14:paraId="1398D10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the FFT features for each chirp.</w:t>
            </w:r>
          </w:p>
          <w:p w14:paraId="6896A6B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096</w:t>
            </w:r>
            <w:r w:rsidRPr="00336238">
              <w:rPr>
                <w:rFonts w:ascii="Consolas" w:eastAsia="Times New Roman" w:hAnsi="Consolas" w:cs="Times New Roman"/>
                <w:color w:val="DCDCCC"/>
                <w:sz w:val="20"/>
                <w:szCs w:val="20"/>
              </w:rPr>
              <w:t xml:space="preserve">     chirp_feature_ffts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compute_fft_windows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7685CF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097</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chirp_feature_ffts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axis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066CF39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098</w:t>
            </w:r>
            <w:r w:rsidRPr="00336238">
              <w:rPr>
                <w:rFonts w:ascii="Consolas" w:eastAsia="Times New Roman" w:hAnsi="Consolas" w:cs="Times New Roman"/>
                <w:color w:val="DCDCCC"/>
                <w:sz w:val="20"/>
                <w:szCs w:val="20"/>
              </w:rPr>
              <w:t xml:space="preserve"> </w:t>
            </w:r>
          </w:p>
          <w:p w14:paraId="1CC9AED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099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Compute an array of the most dominant frequencies to use as a feature vector.</w:t>
            </w:r>
          </w:p>
          <w:p w14:paraId="00443B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The number of frequencies to extract can be chosen based on how many interesting</w:t>
            </w:r>
          </w:p>
          <w:p w14:paraId="54BBCF2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frequencies you expect to be in the signal :)</w:t>
            </w:r>
          </w:p>
          <w:p w14:paraId="440820F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102</w:t>
            </w:r>
            <w:r w:rsidRPr="00336238">
              <w:rPr>
                <w:rFonts w:ascii="Consolas" w:eastAsia="Times New Roman" w:hAnsi="Consolas" w:cs="Times New Roman"/>
                <w:color w:val="DCDCCC"/>
                <w:sz w:val="20"/>
                <w:szCs w:val="20"/>
              </w:rPr>
              <w:t xml:space="preserve">     chirp_feature_vectors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06E61C6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103</w:t>
            </w:r>
            <w:r w:rsidRPr="00336238">
              <w:rPr>
                <w:rFonts w:ascii="Consolas" w:eastAsia="Times New Roman" w:hAnsi="Consolas" w:cs="Times New Roman"/>
                <w:color w:val="DCDCCC"/>
                <w:sz w:val="20"/>
                <w:szCs w:val="20"/>
              </w:rPr>
              <w:t xml:space="preserve">     num_dom_freqs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10</w:t>
            </w:r>
          </w:p>
          <w:p w14:paraId="44DD098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chirp_feature_ffts</w:t>
            </w:r>
            <w:r w:rsidRPr="00336238">
              <w:rPr>
                <w:rFonts w:ascii="Consolas" w:eastAsia="Times New Roman" w:hAnsi="Consolas" w:cs="Times New Roman"/>
                <w:b/>
                <w:bCs/>
                <w:color w:val="9F9D6D"/>
                <w:sz w:val="20"/>
                <w:szCs w:val="20"/>
              </w:rPr>
              <w:t>:</w:t>
            </w:r>
          </w:p>
          <w:p w14:paraId="6EC3D6B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105</w:t>
            </w:r>
            <w:r w:rsidRPr="00336238">
              <w:rPr>
                <w:rFonts w:ascii="Consolas" w:eastAsia="Times New Roman" w:hAnsi="Consolas" w:cs="Times New Roman"/>
                <w:color w:val="DCDCCC"/>
                <w:sz w:val="20"/>
                <w:szCs w:val="20"/>
              </w:rPr>
              <w:t xml:space="preserve">         row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6A10ED5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106</w:t>
            </w:r>
            <w:r w:rsidRPr="00336238">
              <w:rPr>
                <w:rFonts w:ascii="Consolas" w:eastAsia="Times New Roman" w:hAnsi="Consolas" w:cs="Times New Roman"/>
                <w:color w:val="DCDCCC"/>
                <w:sz w:val="20"/>
                <w:szCs w:val="20"/>
              </w:rPr>
              <w:t xml:space="preserve">         peak_vec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zeros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266D172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107</w:t>
            </w:r>
            <w:r w:rsidRPr="00336238">
              <w:rPr>
                <w:rFonts w:ascii="Consolas" w:eastAsia="Times New Roman" w:hAnsi="Consolas" w:cs="Times New Roman"/>
                <w:color w:val="DCDCCC"/>
                <w:sz w:val="20"/>
                <w:szCs w:val="20"/>
              </w:rPr>
              <w:t xml:space="preserve">         peak_positions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421E7ED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This threshold can be determined empirically.</w:t>
            </w:r>
          </w:p>
          <w:p w14:paraId="26F432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109</w:t>
            </w:r>
            <w:r w:rsidRPr="00336238">
              <w:rPr>
                <w:rFonts w:ascii="Consolas" w:eastAsia="Times New Roman" w:hAnsi="Consolas" w:cs="Times New Roman"/>
                <w:color w:val="DCDCCC"/>
                <w:sz w:val="20"/>
                <w:szCs w:val="20"/>
              </w:rPr>
              <w:t xml:space="preserve">         threshold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0.78</w:t>
            </w:r>
          </w:p>
          <w:p w14:paraId="01538D5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110</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w:t>
            </w:r>
          </w:p>
          <w:p w14:paraId="7D62F0A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while</w:t>
            </w:r>
            <w:r w:rsidRPr="00336238">
              <w:rPr>
                <w:rFonts w:ascii="Consolas" w:eastAsia="Times New Roman" w:hAnsi="Consolas" w:cs="Times New Roman"/>
                <w:color w:val="DCDCCC"/>
                <w:sz w:val="20"/>
                <w:szCs w:val="20"/>
              </w:rPr>
              <w:t xml:space="preserve"> i </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row</w:t>
            </w:r>
            <w:r w:rsidRPr="00336238">
              <w:rPr>
                <w:rFonts w:ascii="Consolas" w:eastAsia="Times New Roman" w:hAnsi="Consolas" w:cs="Times New Roman"/>
                <w:b/>
                <w:bCs/>
                <w:color w:val="9F9D6D"/>
                <w:sz w:val="20"/>
                <w:szCs w:val="20"/>
              </w:rPr>
              <w:t>):</w:t>
            </w:r>
          </w:p>
          <w:p w14:paraId="57B6A4D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112</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row</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]&gt;</w:t>
            </w:r>
            <w:r w:rsidRPr="00336238">
              <w:rPr>
                <w:rFonts w:ascii="Consolas" w:eastAsia="Times New Roman" w:hAnsi="Consolas" w:cs="Times New Roman"/>
                <w:color w:val="DCDCCC"/>
                <w:sz w:val="20"/>
                <w:szCs w:val="20"/>
              </w:rPr>
              <w:t xml:space="preserve">threshold </w:t>
            </w:r>
            <w:r w:rsidRPr="00336238">
              <w:rPr>
                <w:rFonts w:ascii="Consolas" w:eastAsia="Times New Roman" w:hAnsi="Consolas" w:cs="Times New Roman"/>
                <w:b/>
                <w:bCs/>
                <w:color w:val="DFC47D"/>
                <w:sz w:val="20"/>
                <w:szCs w:val="20"/>
              </w:rPr>
              <w:t>and</w:t>
            </w:r>
            <w:r w:rsidRPr="00336238">
              <w:rPr>
                <w:rFonts w:ascii="Consolas" w:eastAsia="Times New Roman" w:hAnsi="Consolas" w:cs="Times New Roman"/>
                <w:color w:val="DCDCCC"/>
                <w:sz w:val="20"/>
                <w:szCs w:val="20"/>
              </w:rPr>
              <w:t xml:space="preserve"> 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peak_positions</w:t>
            </w:r>
            <w:r w:rsidRPr="00336238">
              <w:rPr>
                <w:rFonts w:ascii="Consolas" w:eastAsia="Times New Roman" w:hAnsi="Consolas" w:cs="Times New Roman"/>
                <w:b/>
                <w:bCs/>
                <w:color w:val="9F9D6D"/>
                <w:sz w:val="20"/>
                <w:szCs w:val="20"/>
              </w:rPr>
              <w:t>)&lt;</w:t>
            </w:r>
            <w:r w:rsidRPr="00336238">
              <w:rPr>
                <w:rFonts w:ascii="Consolas" w:eastAsia="Times New Roman" w:hAnsi="Consolas" w:cs="Times New Roman"/>
                <w:color w:val="DCDCCC"/>
                <w:sz w:val="20"/>
                <w:szCs w:val="20"/>
              </w:rPr>
              <w:t>num_dom_freqs</w:t>
            </w:r>
            <w:r w:rsidRPr="00336238">
              <w:rPr>
                <w:rFonts w:ascii="Consolas" w:eastAsia="Times New Roman" w:hAnsi="Consolas" w:cs="Times New Roman"/>
                <w:b/>
                <w:bCs/>
                <w:color w:val="9F9D6D"/>
                <w:sz w:val="20"/>
                <w:szCs w:val="20"/>
              </w:rPr>
              <w:t>:</w:t>
            </w:r>
          </w:p>
          <w:p w14:paraId="14DE82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113</w:t>
            </w:r>
            <w:r w:rsidRPr="00336238">
              <w:rPr>
                <w:rFonts w:ascii="Consolas" w:eastAsia="Times New Roman" w:hAnsi="Consolas" w:cs="Times New Roman"/>
                <w:color w:val="DCDCCC"/>
                <w:sz w:val="20"/>
                <w:szCs w:val="20"/>
              </w:rPr>
              <w:t xml:space="preserve">                 peak_positions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w:t>
            </w:r>
            <w:r w:rsidRPr="00336238">
              <w:rPr>
                <w:rFonts w:ascii="Consolas" w:eastAsia="Times New Roman" w:hAnsi="Consolas" w:cs="Times New Roman"/>
                <w:b/>
                <w:bCs/>
                <w:color w:val="9F9D6D"/>
                <w:sz w:val="20"/>
                <w:szCs w:val="20"/>
              </w:rPr>
              <w:t>)</w:t>
            </w:r>
          </w:p>
          <w:p w14:paraId="3738C42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114</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jump forward a bit so we don't count a peak twice.</w:t>
            </w:r>
          </w:p>
          <w:p w14:paraId="17C99DE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else</w:t>
            </w:r>
            <w:r w:rsidRPr="00336238">
              <w:rPr>
                <w:rFonts w:ascii="Consolas" w:eastAsia="Times New Roman" w:hAnsi="Consolas" w:cs="Times New Roman"/>
                <w:b/>
                <w:bCs/>
                <w:color w:val="9F9D6D"/>
                <w:sz w:val="20"/>
                <w:szCs w:val="20"/>
              </w:rPr>
              <w:t>:</w:t>
            </w:r>
          </w:p>
          <w:p w14:paraId="2CBC68D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116</w:t>
            </w:r>
            <w:r w:rsidRPr="00336238">
              <w:rPr>
                <w:rFonts w:ascii="Consolas" w:eastAsia="Times New Roman" w:hAnsi="Consolas" w:cs="Times New Roman"/>
                <w:color w:val="DCDCCC"/>
                <w:sz w:val="20"/>
                <w:szCs w:val="20"/>
              </w:rPr>
              <w:t xml:space="preserve">                 i</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p>
          <w:p w14:paraId="530DB3A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117</w:t>
            </w:r>
            <w:r w:rsidRPr="00336238">
              <w:rPr>
                <w:rFonts w:ascii="Consolas" w:eastAsia="Times New Roman" w:hAnsi="Consolas" w:cs="Times New Roman"/>
                <w:color w:val="DCDCCC"/>
                <w:sz w:val="20"/>
                <w:szCs w:val="20"/>
              </w:rPr>
              <w:t xml:space="preserve"> </w:t>
            </w:r>
          </w:p>
          <w:p w14:paraId="4FB0E6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118</w:t>
            </w:r>
            <w:r w:rsidRPr="00336238">
              <w:rPr>
                <w:rFonts w:ascii="Consolas" w:eastAsia="Times New Roman" w:hAnsi="Consolas" w:cs="Times New Roman"/>
                <w:color w:val="DCDCCC"/>
                <w:sz w:val="20"/>
                <w:szCs w:val="20"/>
              </w:rPr>
              <w:t xml:space="preserve">         peak_vec</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len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peak_positions</w:t>
            </w:r>
          </w:p>
          <w:p w14:paraId="508A935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119</w:t>
            </w:r>
            <w:r w:rsidRPr="00336238">
              <w:rPr>
                <w:rFonts w:ascii="Consolas" w:eastAsia="Times New Roman" w:hAnsi="Consolas" w:cs="Times New Roman"/>
                <w:color w:val="DCDCCC"/>
                <w:sz w:val="20"/>
                <w:szCs w:val="20"/>
              </w:rPr>
              <w:t xml:space="preserve">         chirp_feature_vectors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peak_vec</w:t>
            </w:r>
            <w:r w:rsidRPr="00336238">
              <w:rPr>
                <w:rFonts w:ascii="Consolas" w:eastAsia="Times New Roman" w:hAnsi="Consolas" w:cs="Times New Roman"/>
                <w:b/>
                <w:bCs/>
                <w:color w:val="9F9D6D"/>
                <w:sz w:val="20"/>
                <w:szCs w:val="20"/>
              </w:rPr>
              <w:t>)</w:t>
            </w:r>
          </w:p>
          <w:p w14:paraId="6F43F0D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120</w:t>
            </w:r>
            <w:r w:rsidRPr="00336238">
              <w:rPr>
                <w:rFonts w:ascii="Consolas" w:eastAsia="Times New Roman" w:hAnsi="Consolas" w:cs="Times New Roman"/>
                <w:color w:val="DCDCCC"/>
                <w:sz w:val="20"/>
                <w:szCs w:val="20"/>
              </w:rPr>
              <w:t xml:space="preserve"> </w:t>
            </w:r>
          </w:p>
          <w:p w14:paraId="1C7C09D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121</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chirp_feature_vectors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None</w:t>
            </w:r>
          </w:p>
          <w:p w14:paraId="5D92D99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122</w:t>
            </w:r>
            <w:r w:rsidRPr="00336238">
              <w:rPr>
                <w:rFonts w:ascii="Consolas" w:eastAsia="Times New Roman" w:hAnsi="Consolas" w:cs="Times New Roman"/>
                <w:color w:val="DCDCCC"/>
                <w:sz w:val="20"/>
                <w:szCs w:val="20"/>
              </w:rPr>
              <w:t xml:space="preserve"> </w:t>
            </w:r>
          </w:p>
          <w:p w14:paraId="65B3720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302ADC3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7F9F7F"/>
                <w:sz w:val="20"/>
                <w:szCs w:val="20"/>
              </w:rPr>
              <w:t>""" Given a sequence of labels, predict the msot common mapping of labels to english letters."""</w:t>
            </w:r>
          </w:p>
          <w:p w14:paraId="774E5FF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125</w:t>
            </w:r>
            <w:r w:rsidRPr="00336238">
              <w:rPr>
                <w:rFonts w:ascii="Consolas" w:eastAsia="Times New Roman" w:hAnsi="Consolas" w:cs="Times New Roman"/>
                <w:color w:val="DCDCCC"/>
                <w:sz w:val="20"/>
                <w:szCs w:val="20"/>
              </w:rPr>
              <w:t xml:space="preserve">     init_probs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"english_letter_probs.npy"</w:t>
            </w:r>
            <w:r w:rsidRPr="00336238">
              <w:rPr>
                <w:rFonts w:ascii="Consolas" w:eastAsia="Times New Roman" w:hAnsi="Consolas" w:cs="Times New Roman"/>
                <w:b/>
                <w:bCs/>
                <w:color w:val="9F9D6D"/>
                <w:sz w:val="20"/>
                <w:szCs w:val="20"/>
              </w:rPr>
              <w:t>)</w:t>
            </w:r>
          </w:p>
          <w:p w14:paraId="14C3DBC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126</w:t>
            </w:r>
            <w:r w:rsidRPr="00336238">
              <w:rPr>
                <w:rFonts w:ascii="Consolas" w:eastAsia="Times New Roman" w:hAnsi="Consolas" w:cs="Times New Roman"/>
                <w:color w:val="DCDCCC"/>
                <w:sz w:val="20"/>
                <w:szCs w:val="20"/>
              </w:rPr>
              <w:t xml:space="preserve">     trans_probs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"english_letter_trans_probs.npy"</w:t>
            </w:r>
            <w:r w:rsidRPr="00336238">
              <w:rPr>
                <w:rFonts w:ascii="Consolas" w:eastAsia="Times New Roman" w:hAnsi="Consolas" w:cs="Times New Roman"/>
                <w:b/>
                <w:bCs/>
                <w:color w:val="9F9D6D"/>
                <w:sz w:val="20"/>
                <w:szCs w:val="20"/>
              </w:rPr>
              <w:t>)</w:t>
            </w:r>
          </w:p>
          <w:p w14:paraId="38D3F7F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127</w:t>
            </w:r>
            <w:r w:rsidRPr="00336238">
              <w:rPr>
                <w:rFonts w:ascii="Consolas" w:eastAsia="Times New Roman" w:hAnsi="Consolas" w:cs="Times New Roman"/>
                <w:color w:val="DCDCCC"/>
                <w:sz w:val="20"/>
                <w:szCs w:val="20"/>
              </w:rPr>
              <w:t xml:space="preserve"> </w:t>
            </w:r>
          </w:p>
          <w:p w14:paraId="36DC132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Number of alphabet letters plus a SPACE.</w:t>
            </w:r>
          </w:p>
          <w:p w14:paraId="33D6710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129</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27</w:t>
            </w:r>
          </w:p>
          <w:p w14:paraId="44BB723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130</w:t>
            </w:r>
            <w:r w:rsidRPr="00336238">
              <w:rPr>
                <w:rFonts w:ascii="Consolas" w:eastAsia="Times New Roman" w:hAnsi="Consolas" w:cs="Times New Roman"/>
                <w:color w:val="DCDCCC"/>
                <w:sz w:val="20"/>
                <w:szCs w:val="20"/>
              </w:rPr>
              <w:t xml:space="preserve">     model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MultinomialHMM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n_components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p>
          <w:p w14:paraId="661A4D5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131</w:t>
            </w:r>
            <w:r w:rsidRPr="00336238">
              <w:rPr>
                <w:rFonts w:ascii="Consolas" w:eastAsia="Times New Roman" w:hAnsi="Consolas" w:cs="Times New Roman"/>
                <w:color w:val="DCDCCC"/>
                <w:sz w:val="20"/>
                <w:szCs w:val="20"/>
              </w:rPr>
              <w:t xml:space="preserve">                                 verbose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b/>
                <w:bCs/>
                <w:color w:val="DFC47D"/>
                <w:sz w:val="20"/>
                <w:szCs w:val="20"/>
              </w:rPr>
              <w:t>False</w:t>
            </w:r>
            <w:r w:rsidRPr="00336238">
              <w:rPr>
                <w:rFonts w:ascii="Consolas" w:eastAsia="Times New Roman" w:hAnsi="Consolas" w:cs="Times New Roman"/>
                <w:b/>
                <w:bCs/>
                <w:color w:val="9F9D6D"/>
                <w:sz w:val="20"/>
                <w:szCs w:val="20"/>
              </w:rPr>
              <w:t>,</w:t>
            </w:r>
          </w:p>
          <w:p w14:paraId="1A1547B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132</w:t>
            </w:r>
            <w:r w:rsidRPr="00336238">
              <w:rPr>
                <w:rFonts w:ascii="Consolas" w:eastAsia="Times New Roman" w:hAnsi="Consolas" w:cs="Times New Roman"/>
                <w:color w:val="DCDCCC"/>
                <w:sz w:val="20"/>
                <w:szCs w:val="20"/>
              </w:rPr>
              <w:t xml:space="preserve">                                 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3D6CF3C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133</w:t>
            </w:r>
            <w:r w:rsidRPr="00336238">
              <w:rPr>
                <w:rFonts w:ascii="Consolas" w:eastAsia="Times New Roman" w:hAnsi="Consolas" w:cs="Times New Roman"/>
                <w:color w:val="DCDCCC"/>
                <w:sz w:val="20"/>
                <w:szCs w:val="20"/>
              </w:rPr>
              <w:t xml:space="preserve">                                 init_params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A3A3"/>
                <w:sz w:val="20"/>
                <w:szCs w:val="20"/>
              </w:rPr>
              <w:t>'e'</w:t>
            </w:r>
            <w:r w:rsidRPr="00336238">
              <w:rPr>
                <w:rFonts w:ascii="Consolas" w:eastAsia="Times New Roman" w:hAnsi="Consolas" w:cs="Times New Roman"/>
                <w:b/>
                <w:bCs/>
                <w:color w:val="9F9D6D"/>
                <w:sz w:val="20"/>
                <w:szCs w:val="20"/>
              </w:rPr>
              <w:t>,</w:t>
            </w:r>
          </w:p>
          <w:p w14:paraId="17D1BB6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134</w:t>
            </w:r>
            <w:r w:rsidRPr="00336238">
              <w:rPr>
                <w:rFonts w:ascii="Consolas" w:eastAsia="Times New Roman" w:hAnsi="Consolas" w:cs="Times New Roman"/>
                <w:color w:val="DCDCCC"/>
                <w:sz w:val="20"/>
                <w:szCs w:val="20"/>
              </w:rPr>
              <w:t xml:space="preserve">                                 tol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0.0001</w:t>
            </w:r>
            <w:r w:rsidRPr="00336238">
              <w:rPr>
                <w:rFonts w:ascii="Consolas" w:eastAsia="Times New Roman" w:hAnsi="Consolas" w:cs="Times New Roman"/>
                <w:b/>
                <w:bCs/>
                <w:color w:val="9F9D6D"/>
                <w:sz w:val="20"/>
                <w:szCs w:val="20"/>
              </w:rPr>
              <w:t>,</w:t>
            </w:r>
          </w:p>
          <w:p w14:paraId="640FB75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135</w:t>
            </w:r>
            <w:r w:rsidRPr="00336238">
              <w:rPr>
                <w:rFonts w:ascii="Consolas" w:eastAsia="Times New Roman" w:hAnsi="Consolas" w:cs="Times New Roman"/>
                <w:color w:val="DCDCCC"/>
                <w:sz w:val="20"/>
                <w:szCs w:val="20"/>
              </w:rPr>
              <w:t xml:space="preserve">                                 n_iter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350</w:t>
            </w:r>
            <w:r w:rsidRPr="00336238">
              <w:rPr>
                <w:rFonts w:ascii="Consolas" w:eastAsia="Times New Roman" w:hAnsi="Consolas" w:cs="Times New Roman"/>
                <w:b/>
                <w:bCs/>
                <w:color w:val="9F9D6D"/>
                <w:sz w:val="20"/>
                <w:szCs w:val="20"/>
              </w:rPr>
              <w:t>)</w:t>
            </w:r>
          </w:p>
          <w:p w14:paraId="49F9325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136</w:t>
            </w:r>
            <w:r w:rsidRPr="00336238">
              <w:rPr>
                <w:rFonts w:ascii="Consolas" w:eastAsia="Times New Roman" w:hAnsi="Consolas" w:cs="Times New Roman"/>
                <w:color w:val="DCDCCC"/>
                <w:sz w:val="20"/>
                <w:szCs w:val="20"/>
              </w:rPr>
              <w:t xml:space="preserve"> </w:t>
            </w:r>
          </w:p>
          <w:p w14:paraId="780BF9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137</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startprob_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init_probs</w:t>
            </w:r>
            <w:r w:rsidRPr="00336238">
              <w:rPr>
                <w:rFonts w:ascii="Consolas" w:eastAsia="Times New Roman" w:hAnsi="Consolas" w:cs="Times New Roman"/>
                <w:b/>
                <w:bCs/>
                <w:color w:val="9F9D6D"/>
                <w:sz w:val="20"/>
                <w:szCs w:val="20"/>
              </w:rPr>
              <w:t>)</w:t>
            </w:r>
          </w:p>
          <w:p w14:paraId="7E663CC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138</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transmat_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array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trans_probs</w:t>
            </w:r>
            <w:r w:rsidRPr="00336238">
              <w:rPr>
                <w:rFonts w:ascii="Consolas" w:eastAsia="Times New Roman" w:hAnsi="Consolas" w:cs="Times New Roman"/>
                <w:b/>
                <w:bCs/>
                <w:color w:val="9F9D6D"/>
                <w:sz w:val="20"/>
                <w:szCs w:val="20"/>
              </w:rPr>
              <w:t>)</w:t>
            </w:r>
          </w:p>
          <w:p w14:paraId="33369C6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139</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emissionprob_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511AC38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140</w:t>
            </w:r>
            <w:r w:rsidRPr="00336238">
              <w:rPr>
                <w:rFonts w:ascii="Consolas" w:eastAsia="Times New Roman" w:hAnsi="Consolas" w:cs="Times New Roman"/>
                <w:color w:val="DCDCCC"/>
                <w:sz w:val="20"/>
                <w:szCs w:val="20"/>
              </w:rPr>
              <w:t xml:space="preserve"> </w:t>
            </w:r>
          </w:p>
          <w:p w14:paraId="0ACB0C8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141</w:t>
            </w:r>
            <w:r w:rsidRPr="00336238">
              <w:rPr>
                <w:rFonts w:ascii="Consolas" w:eastAsia="Times New Roman" w:hAnsi="Consolas" w:cs="Times New Roman"/>
                <w:color w:val="DCDCCC"/>
                <w:sz w:val="20"/>
                <w:szCs w:val="20"/>
              </w:rPr>
              <w:t xml:space="preserve">     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reshape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2AAC304C"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lastRenderedPageBreak/>
              <w:t>142</w:t>
            </w:r>
            <w:r w:rsidRPr="00336238">
              <w:rPr>
                <w:rFonts w:ascii="Consolas" w:eastAsia="Times New Roman" w:hAnsi="Consolas" w:cs="Times New Roman"/>
                <w:color w:val="DCDCCC"/>
                <w:sz w:val="20"/>
                <w:szCs w:val="20"/>
              </w:rPr>
              <w:t xml:space="preserve"> </w:t>
            </w:r>
          </w:p>
          <w:p w14:paraId="2AC58F4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143</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emissionprob_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num_states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num_states</w:t>
            </w:r>
            <w:r w:rsidRPr="00336238">
              <w:rPr>
                <w:rFonts w:ascii="Consolas" w:eastAsia="Times New Roman" w:hAnsi="Consolas" w:cs="Times New Roman"/>
                <w:b/>
                <w:bCs/>
                <w:color w:val="9F9D6D"/>
                <w:sz w:val="20"/>
                <w:szCs w:val="20"/>
              </w:rPr>
              <w:t>)</w:t>
            </w:r>
          </w:p>
          <w:p w14:paraId="78157A9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144</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6B0BF13A"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145</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43235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146</w:t>
            </w:r>
            <w:r w:rsidRPr="00336238">
              <w:rPr>
                <w:rFonts w:ascii="Consolas" w:eastAsia="Times New Roman" w:hAnsi="Consolas" w:cs="Times New Roman"/>
                <w:color w:val="DCDCCC"/>
                <w:sz w:val="20"/>
                <w:szCs w:val="20"/>
              </w:rPr>
              <w:t xml:space="preserve">     score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model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5532E4B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147</w:t>
            </w:r>
            <w:r w:rsidRPr="00336238">
              <w:rPr>
                <w:rFonts w:ascii="Consolas" w:eastAsia="Times New Roman" w:hAnsi="Consolas" w:cs="Times New Roman"/>
                <w:color w:val="DCDCCC"/>
                <w:sz w:val="20"/>
                <w:szCs w:val="20"/>
              </w:rPr>
              <w:t xml:space="preserve"> </w:t>
            </w:r>
          </w:p>
          <w:p w14:paraId="1C7C5CD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p>
          <w:p w14:paraId="6A01F48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149</w:t>
            </w:r>
            <w:r w:rsidRPr="00336238">
              <w:rPr>
                <w:rFonts w:ascii="Consolas" w:eastAsia="Times New Roman" w:hAnsi="Consolas" w:cs="Times New Roman"/>
                <w:color w:val="DCDCCC"/>
                <w:sz w:val="20"/>
                <w:szCs w:val="20"/>
              </w:rPr>
              <w:t xml:space="preserve"> </w:t>
            </w:r>
          </w:p>
          <w:p w14:paraId="680EABC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def</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EDF99"/>
                <w:sz w:val="20"/>
                <w:szCs w:val="20"/>
              </w:rPr>
              <w:t>hmm_predict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num_iters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8</w:t>
            </w:r>
            <w:r w:rsidRPr="00336238">
              <w:rPr>
                <w:rFonts w:ascii="Consolas" w:eastAsia="Times New Roman" w:hAnsi="Consolas" w:cs="Times New Roman"/>
                <w:b/>
                <w:bCs/>
                <w:color w:val="9F9D6D"/>
                <w:sz w:val="20"/>
                <w:szCs w:val="20"/>
              </w:rPr>
              <w:t>):</w:t>
            </w:r>
          </w:p>
          <w:p w14:paraId="15E07E6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151</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9F9D6D"/>
                <w:sz w:val="20"/>
                <w:szCs w:val="20"/>
              </w:rPr>
              <w:t>[]</w:t>
            </w:r>
          </w:p>
          <w:p w14:paraId="605E2D7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152</w:t>
            </w:r>
            <w:r w:rsidRPr="00336238">
              <w:rPr>
                <w:rFonts w:ascii="Consolas" w:eastAsia="Times New Roman" w:hAnsi="Consolas" w:cs="Times New Roman"/>
                <w:color w:val="DCDCCC"/>
                <w:sz w:val="20"/>
                <w:szCs w:val="20"/>
              </w:rPr>
              <w:t xml:space="preserve"> </w:t>
            </w:r>
          </w:p>
          <w:p w14:paraId="1802948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153</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EM algorithm performance is sensitive to initial conditions, so we try several times</w:t>
            </w:r>
          </w:p>
          <w:p w14:paraId="3608F3A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and pick the best model.</w:t>
            </w:r>
          </w:p>
          <w:p w14:paraId="1077599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155</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n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range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num_iters</w:t>
            </w:r>
            <w:r w:rsidRPr="00336238">
              <w:rPr>
                <w:rFonts w:ascii="Consolas" w:eastAsia="Times New Roman" w:hAnsi="Consolas" w:cs="Times New Roman"/>
                <w:b/>
                <w:bCs/>
                <w:color w:val="9F9D6D"/>
                <w:sz w:val="20"/>
                <w:szCs w:val="20"/>
              </w:rPr>
              <w:t>):</w:t>
            </w:r>
          </w:p>
          <w:p w14:paraId="4DB55B4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156</w:t>
            </w:r>
            <w:r w:rsidRPr="00336238">
              <w:rPr>
                <w:rFonts w:ascii="Consolas" w:eastAsia="Times New Roman" w:hAnsi="Consolas" w:cs="Times New Roman"/>
                <w:color w:val="DCDCCC"/>
                <w:sz w:val="20"/>
                <w:szCs w:val="20"/>
              </w:rPr>
              <w:t xml:space="preserve">         score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train_hmm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w:t>
            </w:r>
            <w:r w:rsidRPr="00336238">
              <w:rPr>
                <w:rFonts w:ascii="Consolas" w:eastAsia="Times New Roman" w:hAnsi="Consolas" w:cs="Times New Roman"/>
                <w:b/>
                <w:bCs/>
                <w:color w:val="9F9D6D"/>
                <w:sz w:val="20"/>
                <w:szCs w:val="20"/>
              </w:rPr>
              <w:t>)</w:t>
            </w:r>
          </w:p>
          <w:p w14:paraId="417BE06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157</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w:t>
            </w:r>
            <w:r w:rsidRPr="00336238">
              <w:rPr>
                <w:rFonts w:ascii="Consolas" w:eastAsia="Times New Roman" w:hAnsi="Consolas" w:cs="Times New Roman"/>
                <w:b/>
                <w:bCs/>
                <w:color w:val="9F9D6D"/>
                <w:sz w:val="20"/>
                <w:szCs w:val="20"/>
              </w:rPr>
              <w:t>)</w:t>
            </w:r>
          </w:p>
          <w:p w14:paraId="485CA3F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158</w:t>
            </w:r>
            <w:r w:rsidRPr="00336238">
              <w:rPr>
                <w:rFonts w:ascii="Consolas" w:eastAsia="Times New Roman" w:hAnsi="Consolas" w:cs="Times New Roman"/>
                <w:color w:val="DCDCCC"/>
                <w:sz w:val="20"/>
                <w:szCs w:val="20"/>
              </w:rPr>
              <w:t xml:space="preserve">         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append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w:t>
            </w:r>
            <w:r w:rsidRPr="00336238">
              <w:rPr>
                <w:rFonts w:ascii="Consolas" w:eastAsia="Times New Roman" w:hAnsi="Consolas" w:cs="Times New Roman"/>
                <w:b/>
                <w:bCs/>
                <w:color w:val="9F9D6D"/>
                <w:sz w:val="20"/>
                <w:szCs w:val="20"/>
              </w:rPr>
              <w:t>)</w:t>
            </w:r>
          </w:p>
          <w:p w14:paraId="250A03D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159</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pred</w:t>
            </w:r>
            <w:r w:rsidRPr="00336238">
              <w:rPr>
                <w:rFonts w:ascii="Consolas" w:eastAsia="Times New Roman" w:hAnsi="Consolas" w:cs="Times New Roman"/>
                <w:b/>
                <w:bCs/>
                <w:color w:val="9F9D6D"/>
                <w:sz w:val="20"/>
                <w:szCs w:val="20"/>
              </w:rPr>
              <w:t>]))</w:t>
            </w:r>
          </w:p>
          <w:p w14:paraId="0C41CD7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160</w:t>
            </w:r>
            <w:r w:rsidRPr="00336238">
              <w:rPr>
                <w:rFonts w:ascii="Consolas" w:eastAsia="Times New Roman" w:hAnsi="Consolas" w:cs="Times New Roman"/>
                <w:color w:val="DCDCCC"/>
                <w:sz w:val="20"/>
                <w:szCs w:val="20"/>
              </w:rPr>
              <w:t xml:space="preserve"> </w:t>
            </w:r>
          </w:p>
          <w:p w14:paraId="5373DB7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161</w:t>
            </w:r>
            <w:r w:rsidRPr="00336238">
              <w:rPr>
                <w:rFonts w:ascii="Consolas" w:eastAsia="Times New Roman" w:hAnsi="Consolas" w:cs="Times New Roman"/>
                <w:color w:val="DCDCCC"/>
                <w:sz w:val="20"/>
                <w:szCs w:val="20"/>
              </w:rPr>
              <w:t xml:space="preserve">     best_ind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scores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index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max</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scores</w:t>
            </w:r>
            <w:r w:rsidRPr="00336238">
              <w:rPr>
                <w:rFonts w:ascii="Consolas" w:eastAsia="Times New Roman" w:hAnsi="Consolas" w:cs="Times New Roman"/>
                <w:b/>
                <w:bCs/>
                <w:color w:val="9F9D6D"/>
                <w:sz w:val="20"/>
                <w:szCs w:val="20"/>
              </w:rPr>
              <w:t>))</w:t>
            </w:r>
          </w:p>
          <w:p w14:paraId="1EB8506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162</w:t>
            </w:r>
            <w:r w:rsidRPr="00336238">
              <w:rPr>
                <w:rFonts w:ascii="Consolas" w:eastAsia="Times New Roman" w:hAnsi="Consolas" w:cs="Times New Roman"/>
                <w:color w:val="DCDCCC"/>
                <w:sz w:val="20"/>
                <w:szCs w:val="20"/>
              </w:rPr>
              <w:t xml:space="preserve">     best_pred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preds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best_ind</w:t>
            </w:r>
            <w:r w:rsidRPr="00336238">
              <w:rPr>
                <w:rFonts w:ascii="Consolas" w:eastAsia="Times New Roman" w:hAnsi="Consolas" w:cs="Times New Roman"/>
                <w:b/>
                <w:bCs/>
                <w:color w:val="9F9D6D"/>
                <w:sz w:val="20"/>
                <w:szCs w:val="20"/>
              </w:rPr>
              <w:t>]</w:t>
            </w:r>
          </w:p>
          <w:p w14:paraId="1FF090C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163</w:t>
            </w:r>
            <w:r w:rsidRPr="00336238">
              <w:rPr>
                <w:rFonts w:ascii="Consolas" w:eastAsia="Times New Roman" w:hAnsi="Consolas" w:cs="Times New Roman"/>
                <w:color w:val="DCDCCC"/>
                <w:sz w:val="20"/>
                <w:szCs w:val="20"/>
              </w:rPr>
              <w:t xml:space="preserve">     best_pred_str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p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best_pred</w:t>
            </w:r>
            <w:r w:rsidRPr="00336238">
              <w:rPr>
                <w:rFonts w:ascii="Consolas" w:eastAsia="Times New Roman" w:hAnsi="Consolas" w:cs="Times New Roman"/>
                <w:b/>
                <w:bCs/>
                <w:color w:val="9F9D6D"/>
                <w:sz w:val="20"/>
                <w:szCs w:val="20"/>
              </w:rPr>
              <w:t>])</w:t>
            </w:r>
          </w:p>
          <w:p w14:paraId="6AEDE4B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return</w:t>
            </w:r>
            <w:r w:rsidRPr="00336238">
              <w:rPr>
                <w:rFonts w:ascii="Consolas" w:eastAsia="Times New Roman" w:hAnsi="Consolas" w:cs="Times New Roman"/>
                <w:color w:val="DCDCCC"/>
                <w:sz w:val="20"/>
                <w:szCs w:val="20"/>
              </w:rPr>
              <w:t xml:space="preserve"> best_pred_str</w:t>
            </w:r>
          </w:p>
          <w:p w14:paraId="436C7848"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165</w:t>
            </w:r>
            <w:r w:rsidRPr="00336238">
              <w:rPr>
                <w:rFonts w:ascii="Consolas" w:eastAsia="Times New Roman" w:hAnsi="Consolas" w:cs="Times New Roman"/>
                <w:color w:val="DCDCCC"/>
                <w:sz w:val="20"/>
                <w:szCs w:val="20"/>
              </w:rPr>
              <w:t xml:space="preserve"> </w:t>
            </w:r>
          </w:p>
          <w:p w14:paraId="334F2B5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if</w:t>
            </w:r>
            <w:r w:rsidRPr="00336238">
              <w:rPr>
                <w:rFonts w:ascii="Consolas" w:eastAsia="Times New Roman" w:hAnsi="Consolas" w:cs="Times New Roman"/>
                <w:color w:val="DCDCCC"/>
                <w:sz w:val="20"/>
                <w:szCs w:val="20"/>
              </w:rPr>
              <w:t xml:space="preserve"> __name__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DCA3A3"/>
                <w:sz w:val="20"/>
                <w:szCs w:val="20"/>
              </w:rPr>
              <w:t>'__main__'</w:t>
            </w:r>
            <w:r w:rsidRPr="00336238">
              <w:rPr>
                <w:rFonts w:ascii="Consolas" w:eastAsia="Times New Roman" w:hAnsi="Consolas" w:cs="Times New Roman"/>
                <w:b/>
                <w:bCs/>
                <w:color w:val="9F9D6D"/>
                <w:sz w:val="20"/>
                <w:szCs w:val="20"/>
              </w:rPr>
              <w:t>:</w:t>
            </w:r>
          </w:p>
          <w:p w14:paraId="7F3F540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Seed randomness.</w:t>
            </w:r>
          </w:p>
          <w:p w14:paraId="3B87175D"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168</w:t>
            </w:r>
            <w:r w:rsidRPr="00336238">
              <w:rPr>
                <w:rFonts w:ascii="Consolas" w:eastAsia="Times New Roman" w:hAnsi="Consolas" w:cs="Times New Roman"/>
                <w:color w:val="DCDCCC"/>
                <w:sz w:val="20"/>
                <w:szCs w:val="20"/>
              </w:rPr>
              <w:t xml:space="preserve">     np</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random</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seed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time</w:t>
            </w:r>
            <w:r w:rsidRPr="00336238">
              <w:rPr>
                <w:rFonts w:ascii="Consolas" w:eastAsia="Times New Roman" w:hAnsi="Consolas" w:cs="Times New Roman"/>
                <w:b/>
                <w:bCs/>
                <w:color w:val="9F9D6D"/>
                <w:sz w:val="20"/>
                <w:szCs w:val="20"/>
              </w:rPr>
              <w:t>()))</w:t>
            </w:r>
          </w:p>
          <w:p w14:paraId="489812A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169</w:t>
            </w:r>
            <w:r w:rsidRPr="00336238">
              <w:rPr>
                <w:rFonts w:ascii="Consolas" w:eastAsia="Times New Roman" w:hAnsi="Consolas" w:cs="Times New Roman"/>
                <w:color w:val="DCDCCC"/>
                <w:sz w:val="20"/>
                <w:szCs w:val="20"/>
              </w:rPr>
              <w:t xml:space="preserve"> </w:t>
            </w:r>
          </w:p>
          <w:p w14:paraId="0D0FFED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Read in the WAV file.</w:t>
            </w:r>
          </w:p>
          <w:p w14:paraId="39B028B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171</w:t>
            </w:r>
            <w:r w:rsidRPr="00336238">
              <w:rPr>
                <w:rFonts w:ascii="Consolas" w:eastAsia="Times New Roman" w:hAnsi="Consolas" w:cs="Times New Roman"/>
                <w:color w:val="DCDCCC"/>
                <w:sz w:val="20"/>
                <w:szCs w:val="20"/>
              </w:rPr>
              <w:t xml:space="preserve">     wavfile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sys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argv</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8CD0D3"/>
                <w:sz w:val="20"/>
                <w:szCs w:val="20"/>
              </w:rPr>
              <w:t>1</w:t>
            </w:r>
            <w:r w:rsidRPr="00336238">
              <w:rPr>
                <w:rFonts w:ascii="Consolas" w:eastAsia="Times New Roman" w:hAnsi="Consolas" w:cs="Times New Roman"/>
                <w:b/>
                <w:bCs/>
                <w:color w:val="9F9D6D"/>
                <w:sz w:val="20"/>
                <w:szCs w:val="20"/>
              </w:rPr>
              <w:t>]</w:t>
            </w:r>
          </w:p>
          <w:p w14:paraId="3617C21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172</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scipy</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io</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read</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wavfile</w:t>
            </w:r>
            <w:r w:rsidRPr="00336238">
              <w:rPr>
                <w:rFonts w:ascii="Consolas" w:eastAsia="Times New Roman" w:hAnsi="Consolas" w:cs="Times New Roman"/>
                <w:b/>
                <w:bCs/>
                <w:color w:val="9F9D6D"/>
                <w:sz w:val="20"/>
                <w:szCs w:val="20"/>
              </w:rPr>
              <w:t>)</w:t>
            </w:r>
          </w:p>
          <w:p w14:paraId="487CACC3"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173</w:t>
            </w:r>
            <w:r w:rsidRPr="00336238">
              <w:rPr>
                <w:rFonts w:ascii="Consolas" w:eastAsia="Times New Roman" w:hAnsi="Consolas" w:cs="Times New Roman"/>
                <w:color w:val="DCDCCC"/>
                <w:sz w:val="20"/>
                <w:szCs w:val="20"/>
              </w:rPr>
              <w:t xml:space="preserve"> </w:t>
            </w:r>
          </w:p>
          <w:p w14:paraId="71FCA39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174</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(1) Detect the start of each chirp.</w:t>
            </w:r>
          </w:p>
          <w:p w14:paraId="041C76CE"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175</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energy_signal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detect_chirp_starts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p>
          <w:p w14:paraId="5306710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176</w:t>
            </w:r>
            <w:r w:rsidRPr="00336238">
              <w:rPr>
                <w:rFonts w:ascii="Consolas" w:eastAsia="Times New Roman" w:hAnsi="Consolas" w:cs="Times New Roman"/>
                <w:color w:val="DCDCCC"/>
                <w:sz w:val="20"/>
                <w:szCs w:val="20"/>
              </w:rPr>
              <w:t xml:space="preserve"> </w:t>
            </w:r>
          </w:p>
          <w:p w14:paraId="392C3D71"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177</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(2) Extract FFT Features for each chirp.</w:t>
            </w:r>
          </w:p>
          <w:p w14:paraId="713DEE97"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178</w:t>
            </w:r>
            <w:r w:rsidRPr="00336238">
              <w:rPr>
                <w:rFonts w:ascii="Consolas" w:eastAsia="Times New Roman" w:hAnsi="Consolas" w:cs="Times New Roman"/>
                <w:color w:val="DCDCCC"/>
                <w:sz w:val="20"/>
                <w:szCs w:val="20"/>
              </w:rPr>
              <w:t xml:space="preserve">     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_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make_chirp_fvectors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samples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sample_rate</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chirp_start_positions</w:t>
            </w:r>
            <w:r w:rsidRPr="00336238">
              <w:rPr>
                <w:rFonts w:ascii="Consolas" w:eastAsia="Times New Roman" w:hAnsi="Consolas" w:cs="Times New Roman"/>
                <w:b/>
                <w:bCs/>
                <w:color w:val="9F9D6D"/>
                <w:sz w:val="20"/>
                <w:szCs w:val="20"/>
              </w:rPr>
              <w:t>)</w:t>
            </w:r>
          </w:p>
          <w:p w14:paraId="6FF70F30"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179</w:t>
            </w:r>
            <w:r w:rsidRPr="00336238">
              <w:rPr>
                <w:rFonts w:ascii="Consolas" w:eastAsia="Times New Roman" w:hAnsi="Consolas" w:cs="Times New Roman"/>
                <w:color w:val="DCDCCC"/>
                <w:sz w:val="20"/>
                <w:szCs w:val="20"/>
              </w:rPr>
              <w:t xml:space="preserve"> </w:t>
            </w:r>
          </w:p>
          <w:p w14:paraId="740E99D9"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180</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(3) Cluster/label the set of feature vectors.</w:t>
            </w:r>
          </w:p>
          <w:p w14:paraId="6F310BF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181</w:t>
            </w:r>
            <w:r w:rsidRPr="00336238">
              <w:rPr>
                <w:rFonts w:ascii="Consolas" w:eastAsia="Times New Roman" w:hAnsi="Consolas" w:cs="Times New Roman"/>
                <w:color w:val="DCDCCC"/>
                <w:sz w:val="20"/>
                <w:szCs w:val="20"/>
              </w:rPr>
              <w:t xml:space="preserve">     num_classes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8CD0D3"/>
                <w:sz w:val="20"/>
                <w:szCs w:val="20"/>
              </w:rPr>
              <w:t>27</w:t>
            </w:r>
          </w:p>
          <w:p w14:paraId="47A4355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182</w:t>
            </w:r>
            <w:r w:rsidRPr="00336238">
              <w:rPr>
                <w:rFonts w:ascii="Consolas" w:eastAsia="Times New Roman" w:hAnsi="Consolas" w:cs="Times New Roman"/>
                <w:color w:val="DCDCCC"/>
                <w:sz w:val="20"/>
                <w:szCs w:val="20"/>
              </w:rPr>
              <w:t xml:space="preserve">     skmeans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sklearn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cluster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n_clusters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num_classes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fit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chirp_fvectors</w:t>
            </w:r>
            <w:r w:rsidRPr="00336238">
              <w:rPr>
                <w:rFonts w:ascii="Consolas" w:eastAsia="Times New Roman" w:hAnsi="Consolas" w:cs="Times New Roman"/>
                <w:b/>
                <w:bCs/>
                <w:color w:val="9F9D6D"/>
                <w:sz w:val="20"/>
                <w:szCs w:val="20"/>
              </w:rPr>
              <w:t>)</w:t>
            </w:r>
          </w:p>
          <w:p w14:paraId="019EBF72"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183</w:t>
            </w:r>
            <w:r w:rsidRPr="00336238">
              <w:rPr>
                <w:rFonts w:ascii="Consolas" w:eastAsia="Times New Roman" w:hAnsi="Consolas" w:cs="Times New Roman"/>
                <w:color w:val="DCDCCC"/>
                <w:sz w:val="20"/>
                <w:szCs w:val="20"/>
              </w:rPr>
              <w:t xml:space="preserve">     chirp_labels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skmeans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labels_</w:t>
            </w:r>
          </w:p>
          <w:p w14:paraId="4223296B"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184</w:t>
            </w:r>
            <w:r w:rsidRPr="00336238">
              <w:rPr>
                <w:rFonts w:ascii="Consolas" w:eastAsia="Times New Roman" w:hAnsi="Consolas" w:cs="Times New Roman"/>
                <w:color w:val="DCDCCC"/>
                <w:sz w:val="20"/>
                <w:szCs w:val="20"/>
              </w:rPr>
              <w:t xml:space="preserve"> </w:t>
            </w:r>
          </w:p>
          <w:p w14:paraId="59F8BFC5"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185</w:t>
            </w:r>
            <w:r w:rsidRPr="00336238">
              <w:rPr>
                <w:rFonts w:ascii="Consolas" w:eastAsia="Times New Roman" w:hAnsi="Consolas" w:cs="Times New Roman"/>
                <w:color w:val="DCDCCC"/>
                <w:sz w:val="20"/>
                <w:szCs w:val="20"/>
              </w:rPr>
              <w:t xml:space="preserve">     pred_str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color w:val="CC9393"/>
                <w:sz w:val="20"/>
                <w:szCs w:val="20"/>
              </w:rPr>
              <w: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join</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util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pos_to_letter</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for</w:t>
            </w:r>
            <w:r w:rsidRPr="00336238">
              <w:rPr>
                <w:rFonts w:ascii="Consolas" w:eastAsia="Times New Roman" w:hAnsi="Consolas" w:cs="Times New Roman"/>
                <w:color w:val="DCDCCC"/>
                <w:sz w:val="20"/>
                <w:szCs w:val="20"/>
              </w:rPr>
              <w:t xml:space="preserve"> l </w:t>
            </w:r>
            <w:r w:rsidRPr="00336238">
              <w:rPr>
                <w:rFonts w:ascii="Consolas" w:eastAsia="Times New Roman" w:hAnsi="Consolas" w:cs="Times New Roman"/>
                <w:b/>
                <w:bCs/>
                <w:color w:val="DFC47D"/>
                <w:sz w:val="20"/>
                <w:szCs w:val="20"/>
              </w:rPr>
              <w:t>in</w:t>
            </w:r>
            <w:r w:rsidRPr="00336238">
              <w:rPr>
                <w:rFonts w:ascii="Consolas" w:eastAsia="Times New Roman" w:hAnsi="Consolas" w:cs="Times New Roman"/>
                <w:color w:val="DCDCCC"/>
                <w:sz w:val="20"/>
                <w:szCs w:val="20"/>
              </w:rPr>
              <w:t xml:space="preserve"> chirp_labels</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lower</w:t>
            </w:r>
            <w:r w:rsidRPr="00336238">
              <w:rPr>
                <w:rFonts w:ascii="Consolas" w:eastAsia="Times New Roman" w:hAnsi="Consolas" w:cs="Times New Roman"/>
                <w:b/>
                <w:bCs/>
                <w:color w:val="9F9D6D"/>
                <w:sz w:val="20"/>
                <w:szCs w:val="20"/>
              </w:rPr>
              <w:t>()</w:t>
            </w:r>
          </w:p>
          <w:p w14:paraId="36E1BBF6"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186</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color w:val="DFC47D"/>
                <w:sz w:val="20"/>
                <w:szCs w:val="20"/>
              </w:rPr>
              <w:t>print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pred_str</w:t>
            </w:r>
            <w:r w:rsidRPr="00336238">
              <w:rPr>
                <w:rFonts w:ascii="Consolas" w:eastAsia="Times New Roman" w:hAnsi="Consolas" w:cs="Times New Roman"/>
                <w:b/>
                <w:bCs/>
                <w:color w:val="9F9D6D"/>
                <w:sz w:val="20"/>
                <w:szCs w:val="20"/>
              </w:rPr>
              <w:t>)</w:t>
            </w:r>
          </w:p>
          <w:p w14:paraId="0CF4AC94"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187</w:t>
            </w:r>
            <w:r w:rsidRPr="00336238">
              <w:rPr>
                <w:rFonts w:ascii="Consolas" w:eastAsia="Times New Roman" w:hAnsi="Consolas" w:cs="Times New Roman"/>
                <w:color w:val="DCDCCC"/>
                <w:sz w:val="20"/>
                <w:szCs w:val="20"/>
              </w:rPr>
              <w:t xml:space="preserve"> </w:t>
            </w:r>
          </w:p>
          <w:p w14:paraId="218D65EF" w14:textId="77777777" w:rsidR="00336238" w:rsidRPr="00336238" w:rsidRDefault="00336238" w:rsidP="00336238">
            <w:pPr>
              <w:shd w:val="clear" w:color="auto" w:fill="3F3F3F"/>
              <w:rPr>
                <w:rFonts w:ascii="Consolas" w:eastAsia="Times New Roman" w:hAnsi="Consolas" w:cs="Times New Roman"/>
                <w:color w:val="DCDCCC"/>
                <w:sz w:val="20"/>
                <w:szCs w:val="20"/>
              </w:rPr>
            </w:pPr>
            <w:r w:rsidRPr="00336238">
              <w:rPr>
                <w:rFonts w:ascii="Consolas" w:eastAsia="Times New Roman" w:hAnsi="Consolas" w:cs="Times New Roman"/>
                <w:color w:val="8CD0D3"/>
                <w:sz w:val="20"/>
                <w:szCs w:val="20"/>
              </w:rPr>
              <w:t>188</w:t>
            </w:r>
            <w:r w:rsidRPr="00336238">
              <w:rPr>
                <w:rFonts w:ascii="Consolas" w:eastAsia="Times New Roman" w:hAnsi="Consolas" w:cs="Times New Roman"/>
                <w:color w:val="DCDCCC"/>
                <w:sz w:val="20"/>
                <w:szCs w:val="20"/>
              </w:rPr>
              <w:t xml:space="preserve">     </w:t>
            </w:r>
            <w:r w:rsidRPr="00336238">
              <w:rPr>
                <w:rFonts w:ascii="Consolas" w:eastAsia="Times New Roman" w:hAnsi="Consolas" w:cs="Times New Roman"/>
                <w:b/>
                <w:bCs/>
                <w:i/>
                <w:iCs/>
                <w:color w:val="7F9F7F"/>
                <w:sz w:val="20"/>
                <w:szCs w:val="20"/>
              </w:rPr>
              <w:t># (4) Hidden Markov Model Label Inference. [Optional]</w:t>
            </w:r>
          </w:p>
          <w:p w14:paraId="488C5631" w14:textId="77777777" w:rsidR="00336238" w:rsidRPr="00336238" w:rsidRDefault="00336238" w:rsidP="00336238">
            <w:pPr>
              <w:shd w:val="clear" w:color="auto" w:fill="3F3F3F"/>
              <w:rPr>
                <w:rFonts w:ascii="Times New Roman" w:eastAsia="Times New Roman" w:hAnsi="Times New Roman" w:cs="Times New Roman"/>
                <w:sz w:val="24"/>
                <w:szCs w:val="24"/>
              </w:rPr>
            </w:pPr>
            <w:r w:rsidRPr="00336238">
              <w:rPr>
                <w:rFonts w:ascii="Consolas" w:eastAsia="Times New Roman" w:hAnsi="Consolas" w:cs="Times New Roman"/>
                <w:color w:val="8CD0D3"/>
                <w:sz w:val="20"/>
                <w:szCs w:val="20"/>
              </w:rPr>
              <w:t>189</w:t>
            </w:r>
            <w:r w:rsidRPr="00336238">
              <w:rPr>
                <w:rFonts w:ascii="Consolas" w:eastAsia="Times New Roman" w:hAnsi="Consolas" w:cs="Times New Roman"/>
                <w:color w:val="DCDCCC"/>
                <w:sz w:val="20"/>
                <w:szCs w:val="20"/>
              </w:rPr>
              <w:t xml:space="preserve">     pred </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 xml:space="preserve"> hmm_predict</w:t>
            </w:r>
            <w:r w:rsidRPr="00336238">
              <w:rPr>
                <w:rFonts w:ascii="Consolas" w:eastAsia="Times New Roman" w:hAnsi="Consolas" w:cs="Times New Roman"/>
                <w:b/>
                <w:bCs/>
                <w:color w:val="9F9D6D"/>
                <w:sz w:val="20"/>
                <w:szCs w:val="20"/>
              </w:rPr>
              <w:t>(</w:t>
            </w:r>
            <w:r w:rsidRPr="00336238">
              <w:rPr>
                <w:rFonts w:ascii="Consolas" w:eastAsia="Times New Roman" w:hAnsi="Consolas" w:cs="Times New Roman"/>
                <w:color w:val="DCDCCC"/>
                <w:sz w:val="20"/>
                <w:szCs w:val="20"/>
              </w:rPr>
              <w:t>chirp_labels</w:t>
            </w:r>
            <w:r w:rsidRPr="00336238">
              <w:rPr>
                <w:rFonts w:ascii="Consolas" w:eastAsia="Times New Roman" w:hAnsi="Consolas" w:cs="Times New Roman"/>
                <w:b/>
                <w:bCs/>
                <w:color w:val="9F9D6D"/>
                <w:sz w:val="20"/>
                <w:szCs w:val="20"/>
              </w:rPr>
              <w:t>)</w:t>
            </w:r>
          </w:p>
          <w:p w14:paraId="2A227402" w14:textId="77777777" w:rsidR="00336238" w:rsidRDefault="00336238" w:rsidP="00FD4386">
            <w:pPr>
              <w:pStyle w:val="BodyText"/>
            </w:pPr>
          </w:p>
        </w:tc>
      </w:tr>
    </w:tbl>
    <w:p w14:paraId="44D7F4EB" w14:textId="77777777" w:rsidR="00336238" w:rsidRDefault="00336238" w:rsidP="00FD4386">
      <w:pPr>
        <w:pStyle w:val="BodyText"/>
      </w:pPr>
    </w:p>
    <w:p w14:paraId="433CABD4" w14:textId="77777777" w:rsidR="00F8610F" w:rsidRDefault="00F8610F" w:rsidP="00FD4386">
      <w:pPr>
        <w:pStyle w:val="BodyText"/>
        <w:rPr>
          <w:b/>
        </w:rPr>
      </w:pPr>
    </w:p>
    <w:p w14:paraId="320FBEC4" w14:textId="0D7E1488" w:rsidR="00213294" w:rsidRDefault="00296FB4" w:rsidP="00FD4386">
      <w:pPr>
        <w:pStyle w:val="BodyText"/>
        <w:rPr>
          <w:b/>
        </w:rPr>
      </w:pPr>
      <w:r w:rsidRPr="00296FB4">
        <w:rPr>
          <w:b/>
        </w:rPr>
        <w:t>Recording Training Data</w:t>
      </w:r>
      <w:bookmarkStart w:id="166" w:name="RecordingTrainingData"/>
      <w:bookmarkEnd w:id="166"/>
    </w:p>
    <w:p w14:paraId="59978EEF" w14:textId="35B7F814" w:rsidR="00166917" w:rsidRPr="00166917" w:rsidRDefault="00166917" w:rsidP="00FD4386">
      <w:pPr>
        <w:pStyle w:val="BodyText"/>
      </w:pPr>
      <w:r>
        <w:t>Executable bash file to start recording keystrokes and when the characters were registered.</w:t>
      </w:r>
    </w:p>
    <w:tbl>
      <w:tblPr>
        <w:tblStyle w:val="TableGrid"/>
        <w:tblW w:w="0" w:type="auto"/>
        <w:tblLook w:val="04A0" w:firstRow="1" w:lastRow="0" w:firstColumn="1" w:lastColumn="0" w:noHBand="0" w:noVBand="1"/>
      </w:tblPr>
      <w:tblGrid>
        <w:gridCol w:w="9576"/>
      </w:tblGrid>
      <w:tr w:rsidR="00213294" w14:paraId="73FCA8CE" w14:textId="77777777" w:rsidTr="00213294">
        <w:tc>
          <w:tcPr>
            <w:tcW w:w="9576" w:type="dxa"/>
          </w:tcPr>
          <w:p w14:paraId="7CD0C967"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1 if [ $# -eq 0 ]</w:t>
            </w:r>
          </w:p>
          <w:p w14:paraId="70CB6F26"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2   then</w:t>
            </w:r>
          </w:p>
          <w:p w14:paraId="4773F306"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3     echo "Please specify filename"</w:t>
            </w:r>
          </w:p>
          <w:p w14:paraId="463F0E83"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4     exit 1</w:t>
            </w:r>
          </w:p>
          <w:p w14:paraId="7C1C8F8D"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5 fi</w:t>
            </w:r>
          </w:p>
          <w:p w14:paraId="6EBC1DDD" w14:textId="77777777" w:rsidR="00296FB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6 sox -d -c 1 "$1.wav" &amp;</w:t>
            </w:r>
          </w:p>
          <w:p w14:paraId="10CBC2CB" w14:textId="2AC7E680" w:rsidR="00213294" w:rsidRPr="00296FB4" w:rsidRDefault="00296FB4" w:rsidP="00296FB4">
            <w:pPr>
              <w:shd w:val="clear" w:color="auto" w:fill="3F3F3F"/>
              <w:rPr>
                <w:rFonts w:ascii="Consolas" w:eastAsia="Times New Roman" w:hAnsi="Consolas" w:cs="Times New Roman"/>
                <w:color w:val="8CD0D3"/>
                <w:sz w:val="20"/>
                <w:szCs w:val="20"/>
              </w:rPr>
            </w:pPr>
            <w:r w:rsidRPr="00296FB4">
              <w:rPr>
                <w:rFonts w:ascii="Consolas" w:eastAsia="Times New Roman" w:hAnsi="Consolas" w:cs="Times New Roman"/>
                <w:color w:val="8CD0D3"/>
                <w:sz w:val="20"/>
                <w:szCs w:val="20"/>
              </w:rPr>
              <w:t xml:space="preserve">  7 python3 capstone/buildKeylog.py $1</w:t>
            </w:r>
          </w:p>
        </w:tc>
      </w:tr>
    </w:tbl>
    <w:p w14:paraId="21163CCC" w14:textId="77777777" w:rsidR="00213294" w:rsidRPr="00FD4386" w:rsidRDefault="00213294" w:rsidP="00FD4386">
      <w:pPr>
        <w:pStyle w:val="BodyText"/>
      </w:pPr>
    </w:p>
    <w:tbl>
      <w:tblPr>
        <w:tblStyle w:val="TableGrid"/>
        <w:tblW w:w="10188" w:type="dxa"/>
        <w:tblLook w:val="04A0" w:firstRow="1" w:lastRow="0" w:firstColumn="1" w:lastColumn="0" w:noHBand="0" w:noVBand="1"/>
      </w:tblPr>
      <w:tblGrid>
        <w:gridCol w:w="10188"/>
      </w:tblGrid>
      <w:tr w:rsidR="004D7866" w14:paraId="5826310E" w14:textId="77777777" w:rsidTr="004D7866">
        <w:tc>
          <w:tcPr>
            <w:tcW w:w="10188" w:type="dxa"/>
          </w:tcPr>
          <w:p w14:paraId="78C6B54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buildKeylog.py</w:t>
            </w:r>
          </w:p>
          <w:p w14:paraId="7A25BF3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records audio and labels to files in working directory</w:t>
            </w:r>
          </w:p>
          <w:p w14:paraId="15254C3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52E9AC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77FB9CE3" w14:textId="0ABEA116" w:rsidR="00293817" w:rsidRPr="00293817" w:rsidRDefault="004D7866" w:rsidP="004D7866">
            <w:pPr>
              <w:shd w:val="clear" w:color="auto" w:fill="3F3F3F"/>
              <w:rPr>
                <w:rFonts w:ascii="Consolas" w:eastAsia="Times New Roman" w:hAnsi="Consolas" w:cs="Times New Roman"/>
                <w:color w:val="7F9F7F"/>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05CE3D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curses</w:t>
            </w:r>
          </w:p>
          <w:p w14:paraId="54191AD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stdscr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initscr</w:t>
            </w:r>
            <w:r w:rsidRPr="004D7866">
              <w:rPr>
                <w:rFonts w:ascii="Consolas" w:eastAsia="Times New Roman" w:hAnsi="Consolas" w:cs="Times New Roman"/>
                <w:b/>
                <w:bCs/>
                <w:color w:val="9F9D6D"/>
                <w:sz w:val="20"/>
                <w:szCs w:val="20"/>
              </w:rPr>
              <w:t>()</w:t>
            </w:r>
          </w:p>
          <w:p w14:paraId="622728F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curses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cbreak</w:t>
            </w:r>
            <w:r w:rsidRPr="004D7866">
              <w:rPr>
                <w:rFonts w:ascii="Consolas" w:eastAsia="Times New Roman" w:hAnsi="Consolas" w:cs="Times New Roman"/>
                <w:b/>
                <w:bCs/>
                <w:color w:val="9F9D6D"/>
                <w:sz w:val="20"/>
                <w:szCs w:val="20"/>
              </w:rPr>
              <w:t>()</w:t>
            </w:r>
          </w:p>
          <w:p w14:paraId="135C099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keypad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CE8A89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string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w:t>
            </w:r>
          </w:p>
          <w:p w14:paraId="1499892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6130134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#variables</w:t>
            </w:r>
          </w:p>
          <w:p w14:paraId="0C618B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startTime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p>
          <w:p w14:paraId="15364F5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keyPressFile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'.csv'</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#choose filename once started</w:t>
            </w:r>
          </w:p>
          <w:p w14:paraId="5F8FA5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audioFile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sys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argv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'.wav'</w:t>
            </w:r>
            <w:r w:rsidRPr="004D7866">
              <w:rPr>
                <w:rFonts w:ascii="Consolas" w:eastAsia="Times New Roman" w:hAnsi="Consolas" w:cs="Times New Roman"/>
                <w:color w:val="DCDCCC"/>
                <w:sz w:val="20"/>
                <w:szCs w:val="20"/>
              </w:rPr>
              <w:t xml:space="preserve"> </w:t>
            </w:r>
          </w:p>
          <w:p w14:paraId="24D1310F" w14:textId="6CF066DE"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006E3432">
              <w:rPr>
                <w:rFonts w:ascii="Consolas" w:eastAsia="Times New Roman" w:hAnsi="Consolas" w:cs="Times New Roman"/>
                <w:color w:val="DCDCCC"/>
                <w:sz w:val="20"/>
                <w:szCs w:val="20"/>
              </w:rPr>
              <w:t>print</w:t>
            </w:r>
            <w:r w:rsidR="006E3432" w:rsidRPr="004D7866">
              <w:rPr>
                <w:rFonts w:ascii="Consolas" w:eastAsia="Times New Roman" w:hAnsi="Consolas" w:cs="Times New Roman"/>
                <w:b/>
                <w:bCs/>
                <w:color w:val="9F9D6D"/>
                <w:sz w:val="20"/>
                <w:szCs w:val="20"/>
              </w:rPr>
              <w:t>(</w:t>
            </w:r>
            <w:r w:rsidR="006E3432">
              <w:rPr>
                <w:rFonts w:ascii="Consolas" w:eastAsia="Times New Roman" w:hAnsi="Consolas" w:cs="Times New Roman"/>
                <w:color w:val="DCA3A3"/>
                <w:sz w:val="20"/>
                <w:szCs w:val="20"/>
              </w:rPr>
              <w:t>'Enter ‘:’ key to stop recording</w:t>
            </w:r>
            <w:r w:rsidR="006E3432" w:rsidRPr="004D7866">
              <w:rPr>
                <w:rFonts w:ascii="Consolas" w:eastAsia="Times New Roman" w:hAnsi="Consolas" w:cs="Times New Roman"/>
                <w:color w:val="DCA3A3"/>
                <w:sz w:val="20"/>
                <w:szCs w:val="20"/>
              </w:rPr>
              <w:t>'</w:t>
            </w:r>
            <w:r w:rsidR="006E3432" w:rsidRPr="004D7866">
              <w:rPr>
                <w:rFonts w:ascii="Consolas" w:eastAsia="Times New Roman" w:hAnsi="Consolas" w:cs="Times New Roman"/>
                <w:b/>
                <w:bCs/>
                <w:color w:val="9F9D6D"/>
                <w:sz w:val="20"/>
                <w:szCs w:val="20"/>
              </w:rPr>
              <w:t>)</w:t>
            </w:r>
          </w:p>
          <w:p w14:paraId="0853C8B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open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keyPressFile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114709A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p>
          <w:p w14:paraId="2DB1A730" w14:textId="1367B169" w:rsidR="006E3432" w:rsidRPr="006E3432" w:rsidRDefault="004D7866" w:rsidP="004D7866">
            <w:pPr>
              <w:shd w:val="clear" w:color="auto" w:fill="3F3F3F"/>
              <w:rPr>
                <w:rFonts w:ascii="Consolas" w:eastAsia="Times New Roman" w:hAnsi="Consolas" w:cs="Times New Roman"/>
                <w:b/>
                <w:bCs/>
                <w:color w:val="9F9D6D"/>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3BF8CAF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while</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28EC86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stdscr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getch</w:t>
            </w:r>
            <w:r w:rsidRPr="004D7866">
              <w:rPr>
                <w:rFonts w:ascii="Consolas" w:eastAsia="Times New Roman" w:hAnsi="Consolas" w:cs="Times New Roman"/>
                <w:b/>
                <w:bCs/>
                <w:color w:val="9F9D6D"/>
                <w:sz w:val="20"/>
                <w:szCs w:val="20"/>
              </w:rPr>
              <w:t>()</w:t>
            </w:r>
          </w:p>
          <w:p w14:paraId="4AAC2357" w14:textId="144ED9AA"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sidR="00296FB4">
              <w:rPr>
                <w:rFonts w:ascii="Consolas" w:eastAsia="Times New Roman" w:hAnsi="Consolas" w:cs="Times New Roman"/>
                <w:b/>
                <w:bCs/>
                <w:i/>
                <w:iCs/>
                <w:color w:val="7F9F7F"/>
                <w:sz w:val="20"/>
                <w:szCs w:val="20"/>
              </w:rPr>
              <w:t>#functional is ugly, but</w:t>
            </w:r>
            <w:r w:rsidRPr="004D7866">
              <w:rPr>
                <w:rFonts w:ascii="Consolas" w:eastAsia="Times New Roman" w:hAnsi="Consolas" w:cs="Times New Roman"/>
                <w:b/>
                <w:bCs/>
                <w:i/>
                <w:iCs/>
                <w:color w:val="7F9F7F"/>
                <w:sz w:val="20"/>
                <w:szCs w:val="20"/>
              </w:rPr>
              <w:t xml:space="preserve"> </w:t>
            </w:r>
            <w:r w:rsidR="00293817">
              <w:rPr>
                <w:rFonts w:ascii="Consolas" w:eastAsia="Times New Roman" w:hAnsi="Consolas" w:cs="Times New Roman"/>
                <w:b/>
                <w:bCs/>
                <w:i/>
                <w:iCs/>
                <w:color w:val="7F9F7F"/>
                <w:sz w:val="20"/>
                <w:szCs w:val="20"/>
              </w:rPr>
              <w:t>is</w:t>
            </w:r>
            <w:r w:rsidRPr="004D7866">
              <w:rPr>
                <w:rFonts w:ascii="Consolas" w:eastAsia="Times New Roman" w:hAnsi="Consolas" w:cs="Times New Roman"/>
                <w:b/>
                <w:bCs/>
                <w:i/>
                <w:iCs/>
                <w:color w:val="7F9F7F"/>
                <w:sz w:val="20"/>
                <w:szCs w:val="20"/>
              </w:rPr>
              <w:t xml:space="preserve"> faster than calling </w:t>
            </w:r>
            <w:r w:rsidR="004D29F2">
              <w:rPr>
                <w:rFonts w:ascii="Consolas" w:eastAsia="Times New Roman" w:hAnsi="Consolas" w:cs="Times New Roman"/>
                <w:b/>
                <w:bCs/>
                <w:i/>
                <w:iCs/>
                <w:color w:val="7F9F7F"/>
                <w:sz w:val="20"/>
                <w:szCs w:val="20"/>
              </w:rPr>
              <w:t xml:space="preserve">a </w:t>
            </w:r>
            <w:r w:rsidR="00296FB4">
              <w:rPr>
                <w:rFonts w:ascii="Consolas" w:eastAsia="Times New Roman" w:hAnsi="Consolas" w:cs="Times New Roman"/>
                <w:b/>
                <w:bCs/>
                <w:i/>
                <w:iCs/>
                <w:color w:val="7F9F7F"/>
                <w:sz w:val="20"/>
                <w:szCs w:val="20"/>
              </w:rPr>
              <w:t>dictionary</w:t>
            </w:r>
          </w:p>
          <w:p w14:paraId="48D4925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1DFF670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A214E3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AC179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6F67E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4BF26EA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E8BACB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F6D131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68123F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334D2A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2774CE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25CF2D9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813C4C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496FF8F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AF78F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51C190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FAAB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64A59B1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03C261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5E8EEF1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326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4D792B8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C86DE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1D17E6D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8FF6E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3A3EADF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A3CC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3D7A58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2F501B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5C5041C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DF8E0F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1FDA290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F64190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0E21F41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79D230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725621E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6085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2AEE317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EECF52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385BF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05B05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4E49FF9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7E05BB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452A627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610BF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4B937C9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420950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210259B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2391E4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144C086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3EB134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2C4FB66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147F6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p>
          <w:p w14:paraId="726970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2188FF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p>
          <w:p w14:paraId="13587C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4B119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079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p>
          <w:p w14:paraId="5936CE7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9BB0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p>
          <w:p w14:paraId="3DBBEB1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D3755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p>
          <w:p w14:paraId="7ED2692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9183EE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p>
          <w:p w14:paraId="623200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'F'</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3709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p>
          <w:p w14:paraId="616B6CE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13E267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089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p>
          <w:p w14:paraId="7856C52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3D630E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p>
          <w:p w14:paraId="3B1DD4C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'I'</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27869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p>
          <w:p w14:paraId="607EB37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'J'</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7B78A3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p>
          <w:p w14:paraId="573F24D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C76494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097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p>
          <w:p w14:paraId="50E58FC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1C938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099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p>
          <w:p w14:paraId="6F941DA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04391E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p>
          <w:p w14:paraId="5B41F25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BFB954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p>
          <w:p w14:paraId="4D9AA72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0C2F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p>
          <w:p w14:paraId="0B91DB9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5A29BE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p>
          <w:p w14:paraId="7A42E70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'Q'</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3A5946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p>
          <w:p w14:paraId="323A979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CD779C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p>
          <w:p w14:paraId="416727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D58997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p>
          <w:p w14:paraId="3B032E7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41A375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p>
          <w:p w14:paraId="7CCAC41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'U'</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9D1E0B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p>
          <w:p w14:paraId="53A6295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88CC12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p>
          <w:p w14:paraId="3ADBBBA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AB9F8F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p>
          <w:p w14:paraId="6B91D22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43836F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p>
          <w:p w14:paraId="0BA1E4C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CD22C2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p>
          <w:p w14:paraId="05F41B0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'Z'</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00BC922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p>
          <w:p w14:paraId="5D3F18F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8AD83D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p>
          <w:p w14:paraId="13A69DD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A018A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p>
          <w:p w14:paraId="283040A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'3'</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E2DB57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p>
          <w:p w14:paraId="1A976BC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3E0F5B9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p>
          <w:p w14:paraId="6E39413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88A06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p>
          <w:p w14:paraId="057E177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'6'</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5155E7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p>
          <w:p w14:paraId="67AD3B1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7BC0BC7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p>
          <w:p w14:paraId="2C0B1CA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'8'</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156795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p>
          <w:p w14:paraId="2D7A26E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'9'</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4232F7A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p>
          <w:p w14:paraId="3854BBE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146</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5B98A2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 '</w:t>
            </w:r>
            <w:r w:rsidRPr="004D7866">
              <w:rPr>
                <w:rFonts w:ascii="Consolas" w:eastAsia="Times New Roman" w:hAnsi="Consolas" w:cs="Times New Roman"/>
                <w:b/>
                <w:bCs/>
                <w:color w:val="9F9D6D"/>
                <w:sz w:val="20"/>
                <w:szCs w:val="20"/>
              </w:rPr>
              <w:t>):</w:t>
            </w:r>
          </w:p>
          <w:p w14:paraId="59F4B51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148</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1BD4B19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149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#backspace key</w:t>
            </w:r>
          </w:p>
          <w:p w14:paraId="49ADAD1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150</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26D6574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151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#enter key</w:t>
            </w:r>
          </w:p>
          <w:p w14:paraId="07DDEA7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152</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'timestamp'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time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startTime</w:t>
            </w:r>
            <w:r w:rsidRPr="004D7866">
              <w:rPr>
                <w:rFonts w:ascii="Consolas" w:eastAsia="Times New Roman" w:hAnsi="Consolas" w:cs="Times New Roman"/>
                <w:b/>
                <w:bCs/>
                <w:color w:val="9F9D6D"/>
                <w:sz w:val="20"/>
                <w:szCs w:val="20"/>
              </w:rPr>
              <w:t>})</w:t>
            </w:r>
          </w:p>
          <w:p w14:paraId="6777FA1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p>
          <w:p w14:paraId="00C24D0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154</w:t>
            </w:r>
            <w:r w:rsidRPr="004D7866">
              <w:rPr>
                <w:rFonts w:ascii="Consolas" w:eastAsia="Times New Roman" w:hAnsi="Consolas" w:cs="Times New Roman"/>
                <w:color w:val="DCDCCC"/>
                <w:sz w:val="20"/>
                <w:szCs w:val="20"/>
              </w:rPr>
              <w:t xml:space="preserve">             sh</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killall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'sox'</w:t>
            </w:r>
            <w:r w:rsidRPr="004D7866">
              <w:rPr>
                <w:rFonts w:ascii="Consolas" w:eastAsia="Times New Roman" w:hAnsi="Consolas" w:cs="Times New Roman"/>
                <w:b/>
                <w:bCs/>
                <w:color w:val="9F9D6D"/>
                <w:sz w:val="20"/>
                <w:szCs w:val="20"/>
              </w:rPr>
              <w:t>)</w:t>
            </w:r>
          </w:p>
          <w:p w14:paraId="3911C50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155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break</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#exit loop</w:t>
            </w:r>
          </w:p>
          <w:p w14:paraId="276B3D94" w14:textId="77777777" w:rsidR="004D7866" w:rsidRDefault="004D7866" w:rsidP="00AF4157">
            <w:pPr>
              <w:pStyle w:val="BodyText"/>
              <w:rPr>
                <w:rFonts w:ascii="Times" w:hAnsi="Times"/>
                <w:noProof/>
              </w:rPr>
            </w:pPr>
          </w:p>
        </w:tc>
      </w:tr>
    </w:tbl>
    <w:p w14:paraId="1F79ABD0" w14:textId="643C77F0" w:rsidR="00296FB4" w:rsidRDefault="00296FB4" w:rsidP="00AF4157">
      <w:pPr>
        <w:pStyle w:val="BodyText"/>
        <w:rPr>
          <w:rFonts w:ascii="Times" w:hAnsi="Times"/>
          <w:noProof/>
        </w:rPr>
      </w:pPr>
    </w:p>
    <w:p w14:paraId="22089E0C" w14:textId="3269A6DE" w:rsidR="00296FB4" w:rsidRDefault="00EC607A" w:rsidP="00AF4157">
      <w:pPr>
        <w:pStyle w:val="BodyText"/>
        <w:rPr>
          <w:rFonts w:ascii="Times" w:hAnsi="Times"/>
          <w:noProof/>
        </w:rPr>
      </w:pPr>
      <w:bookmarkStart w:id="167" w:name="DataPrep"/>
      <w:bookmarkEnd w:id="167"/>
      <w:r>
        <w:rPr>
          <w:rFonts w:ascii="Times" w:hAnsi="Times"/>
          <w:b/>
          <w:noProof/>
        </w:rPr>
        <w:t xml:space="preserve">Neural Network </w:t>
      </w:r>
      <w:r w:rsidR="00296FB4" w:rsidRPr="00296FB4">
        <w:rPr>
          <w:rFonts w:ascii="Times" w:hAnsi="Times"/>
          <w:b/>
          <w:noProof/>
        </w:rPr>
        <w:t>Data Preparation</w:t>
      </w:r>
    </w:p>
    <w:p w14:paraId="5A44F582" w14:textId="61D818C5" w:rsidR="004D7866" w:rsidRDefault="006E3432" w:rsidP="00AF4157">
      <w:pPr>
        <w:pStyle w:val="BodyText"/>
        <w:rPr>
          <w:rFonts w:ascii="Times" w:hAnsi="Times"/>
          <w:noProof/>
        </w:rPr>
      </w:pPr>
      <w:r>
        <w:rPr>
          <w:rFonts w:ascii="Times" w:hAnsi="Times"/>
          <w:noProof/>
        </w:rPr>
        <w:t xml:space="preserve">Data that was recorded is </w:t>
      </w:r>
      <w:r w:rsidR="002A4064">
        <w:rPr>
          <w:rFonts w:ascii="Times" w:hAnsi="Times"/>
          <w:noProof/>
        </w:rPr>
        <w:t>processed into vector and integers for more efficient computation:</w:t>
      </w:r>
    </w:p>
    <w:tbl>
      <w:tblPr>
        <w:tblStyle w:val="TableGrid"/>
        <w:tblW w:w="0" w:type="auto"/>
        <w:tblLook w:val="04A0" w:firstRow="1" w:lastRow="0" w:firstColumn="1" w:lastColumn="0" w:noHBand="0" w:noVBand="1"/>
      </w:tblPr>
      <w:tblGrid>
        <w:gridCol w:w="9576"/>
      </w:tblGrid>
      <w:tr w:rsidR="004D7866" w14:paraId="020CFB69" w14:textId="77777777" w:rsidTr="004D7866">
        <w:tc>
          <w:tcPr>
            <w:tcW w:w="9576" w:type="dxa"/>
          </w:tcPr>
          <w:p w14:paraId="481B2DC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processData.py</w:t>
            </w:r>
          </w:p>
          <w:p w14:paraId="55B921C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and csv data for neural network training</w:t>
            </w:r>
          </w:p>
          <w:p w14:paraId="3A51EFB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7466153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0B48179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67BD385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61276EE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#import sys,csv</w:t>
            </w:r>
          </w:p>
          <w:p w14:paraId="40D71D3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17898E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scipy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io</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wavfile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read</w:t>
            </w:r>
          </w:p>
          <w:p w14:paraId="1323B02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python_speech_features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mfcc</w:t>
            </w:r>
          </w:p>
          <w:p w14:paraId="5B28AB4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p>
          <w:p w14:paraId="423F424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int_key_file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0FDE207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when_pressed_file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579149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audio_file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'longTract.wav'</w:t>
            </w:r>
          </w:p>
          <w:p w14:paraId="7BCE06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9D1C5F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reading in data and setting variables</w:t>
            </w:r>
          </w:p>
          <w:p w14:paraId="6FA3BDE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converting key presses and when they were pressed to 2 separate arrays</w:t>
            </w:r>
          </w:p>
          <w:p w14:paraId="77B899A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int_key_file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p>
          <w:p w14:paraId="7FEBCD5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whenPressed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when_pressed_file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float</w:t>
            </w:r>
            <w:r w:rsidRPr="004D7866">
              <w:rPr>
                <w:rFonts w:ascii="Consolas" w:eastAsia="Times New Roman" w:hAnsi="Consolas" w:cs="Times New Roman"/>
                <w:b/>
                <w:bCs/>
                <w:color w:val="9F9D6D"/>
                <w:sz w:val="20"/>
                <w:szCs w:val="20"/>
              </w:rPr>
              <w:t>)</w:t>
            </w:r>
          </w:p>
          <w:p w14:paraId="1430B66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convert audio file to array</w:t>
            </w:r>
          </w:p>
          <w:p w14:paraId="2BD271C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rate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read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audio_file</w:t>
            </w:r>
            <w:r w:rsidRPr="004D7866">
              <w:rPr>
                <w:rFonts w:ascii="Consolas" w:eastAsia="Times New Roman" w:hAnsi="Consolas" w:cs="Times New Roman"/>
                <w:b/>
                <w:bCs/>
                <w:color w:val="9F9D6D"/>
                <w:sz w:val="20"/>
                <w:szCs w:val="20"/>
              </w:rPr>
              <w:t>)</w:t>
            </w:r>
          </w:p>
          <w:p w14:paraId="43628E8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millisecond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p>
          <w:p w14:paraId="3703426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p>
          <w:p w14:paraId="1316AC4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variables</w:t>
            </w:r>
          </w:p>
          <w:p w14:paraId="67DBF13D" w14:textId="551F3DF2"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windowSize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4410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r w:rsidR="006E3432">
              <w:rPr>
                <w:rFonts w:ascii="Consolas" w:eastAsia="Times New Roman" w:hAnsi="Consolas" w:cs="Times New Roman"/>
                <w:b/>
                <w:bCs/>
                <w:i/>
                <w:iCs/>
                <w:color w:val="7F9F7F"/>
                <w:sz w:val="20"/>
                <w:szCs w:val="20"/>
              </w:rPr>
              <w:t>this can loop,</w:t>
            </w:r>
            <w:r w:rsidRPr="004D7866">
              <w:rPr>
                <w:rFonts w:ascii="Consolas" w:eastAsia="Times New Roman" w:hAnsi="Consolas" w:cs="Times New Roman"/>
                <w:b/>
                <w:bCs/>
                <w:i/>
                <w:iCs/>
                <w:color w:val="7F9F7F"/>
                <w:sz w:val="20"/>
                <w:szCs w:val="20"/>
              </w:rPr>
              <w:t xml:space="preserve"> and do negative window timings</w:t>
            </w:r>
          </w:p>
          <w:p w14:paraId="7BC29C0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p>
          <w:p w14:paraId="73E7D35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1FA2952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manually processing data</w:t>
            </w:r>
          </w:p>
          <w:p w14:paraId="3B3FF09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#if __name__ == "__main__":</w:t>
            </w:r>
          </w:p>
          <w:p w14:paraId="1EFD0C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audioFile = sys.argv[1] + ".wav"</w:t>
            </w:r>
          </w:p>
          <w:p w14:paraId="6CCAB1D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audioFile = read(audioFile)</w:t>
            </w:r>
          </w:p>
          <w:p w14:paraId="371625E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dataFile = sys.argv[1] + ".csv"</w:t>
            </w:r>
          </w:p>
          <w:p w14:paraId="67B8046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t>
            </w:r>
          </w:p>
          <w:p w14:paraId="198CB65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w:t>
            </w:r>
          </w:p>
          <w:p w14:paraId="463BC47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process audio data, will turn into a class later</w:t>
            </w:r>
          </w:p>
          <w:p w14:paraId="7DEC6D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one ms is equal to 4410 samples or length of array</w:t>
            </w:r>
          </w:p>
          <w:p w14:paraId="722C266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locate where each key is pressed, and take out 100 ms audio data windows into 1 array</w:t>
            </w:r>
          </w:p>
          <w:p w14:paraId="22C94DDA" w14:textId="66F09D29"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w:t>
            </w:r>
            <w:r w:rsidR="001D4725">
              <w:rPr>
                <w:rFonts w:ascii="Consolas" w:eastAsia="Times New Roman" w:hAnsi="Consolas" w:cs="Times New Roman"/>
                <w:b/>
                <w:bCs/>
                <w:i/>
                <w:iCs/>
                <w:color w:val="7F9F7F"/>
                <w:sz w:val="20"/>
                <w:szCs w:val="20"/>
              </w:rPr>
              <w:t xml:space="preserve"># </w:t>
            </w:r>
            <w:r w:rsidR="0047437F">
              <w:rPr>
                <w:rFonts w:ascii="Consolas" w:eastAsia="Times New Roman" w:hAnsi="Consolas" w:cs="Times New Roman"/>
                <w:b/>
                <w:bCs/>
                <w:i/>
                <w:iCs/>
                <w:color w:val="7F9F7F"/>
                <w:sz w:val="20"/>
                <w:szCs w:val="20"/>
              </w:rPr>
              <w:t>converts data into small audio windows</w:t>
            </w:r>
          </w:p>
          <w:p w14:paraId="1FBC6C5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keys</w:t>
            </w:r>
            <w:r w:rsidRPr="004D7866">
              <w:rPr>
                <w:rFonts w:ascii="Consolas" w:eastAsia="Times New Roman" w:hAnsi="Consolas" w:cs="Times New Roman"/>
                <w:b/>
                <w:bCs/>
                <w:color w:val="9F9D6D"/>
                <w:sz w:val="20"/>
                <w:szCs w:val="20"/>
              </w:rPr>
              <w:t>():</w:t>
            </w:r>
          </w:p>
          <w:p w14:paraId="1A958F77" w14:textId="33B3B2F8"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r w:rsidR="004D29F2">
              <w:rPr>
                <w:rFonts w:ascii="Consolas" w:eastAsia="Times New Roman" w:hAnsi="Consolas" w:cs="Times New Roman"/>
                <w:b/>
                <w:bCs/>
                <w:i/>
                <w:iCs/>
                <w:color w:val="7F9F7F"/>
                <w:sz w:val="20"/>
                <w:szCs w:val="20"/>
              </w:rPr>
              <w:t>;</w:t>
            </w:r>
            <w:r w:rsidR="006E3432">
              <w:rPr>
                <w:rFonts w:ascii="Consolas" w:eastAsia="Times New Roman" w:hAnsi="Consolas" w:cs="Times New Roman"/>
                <w:b/>
                <w:bCs/>
                <w:i/>
                <w:iCs/>
                <w:color w:val="7F9F7F"/>
                <w:sz w:val="20"/>
                <w:szCs w:val="20"/>
              </w:rPr>
              <w:t xml:space="preserve"> timing starts before keypress</w:t>
            </w:r>
          </w:p>
          <w:p w14:paraId="76AD88B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041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A63C9E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614647F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6043917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end_window</w:t>
            </w:r>
            <w:r w:rsidRPr="004D7866">
              <w:rPr>
                <w:rFonts w:ascii="Consolas" w:eastAsia="Times New Roman" w:hAnsi="Consolas" w:cs="Times New Roman"/>
                <w:b/>
                <w:bCs/>
                <w:color w:val="9F9D6D"/>
                <w:sz w:val="20"/>
                <w:szCs w:val="20"/>
              </w:rPr>
              <w:t>]</w:t>
            </w:r>
          </w:p>
          <w:p w14:paraId="1B31628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509E4B2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63B717FF" w14:textId="2231A4E5"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047</w:t>
            </w:r>
            <w:r w:rsidRPr="004D7866">
              <w:rPr>
                <w:rFonts w:ascii="Consolas" w:eastAsia="Times New Roman" w:hAnsi="Consolas" w:cs="Times New Roman"/>
                <w:color w:val="DCDCCC"/>
                <w:sz w:val="20"/>
                <w:szCs w:val="20"/>
              </w:rPr>
              <w:t xml:space="preserve"> </w:t>
            </w:r>
            <w:r w:rsidR="0047437F">
              <w:rPr>
                <w:rFonts w:ascii="Consolas" w:eastAsia="Times New Roman" w:hAnsi="Consolas" w:cs="Times New Roman"/>
                <w:b/>
                <w:bCs/>
                <w:i/>
                <w:iCs/>
                <w:color w:val="7F9F7F"/>
                <w:sz w:val="20"/>
                <w:szCs w:val="20"/>
              </w:rPr>
              <w:t># converts keypresses and timestamps to MFCC windows</w:t>
            </w:r>
          </w:p>
          <w:p w14:paraId="02208E3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key_windows</w:t>
            </w:r>
            <w:r w:rsidRPr="004D7866">
              <w:rPr>
                <w:rFonts w:ascii="Consolas" w:eastAsia="Times New Roman" w:hAnsi="Consolas" w:cs="Times New Roman"/>
                <w:b/>
                <w:bCs/>
                <w:color w:val="9F9D6D"/>
                <w:sz w:val="20"/>
                <w:szCs w:val="20"/>
              </w:rPr>
              <w:t>():</w:t>
            </w:r>
          </w:p>
          <w:p w14:paraId="35FDBCF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049</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empty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#window size of 100 ms</w:t>
            </w:r>
          </w:p>
          <w:p w14:paraId="6247EE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tstamp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whenPressed</w:t>
            </w:r>
            <w:r w:rsidRPr="004D7866">
              <w:rPr>
                <w:rFonts w:ascii="Consolas" w:eastAsia="Times New Roman" w:hAnsi="Consolas" w:cs="Times New Roman"/>
                <w:b/>
                <w:bCs/>
                <w:color w:val="9F9D6D"/>
                <w:sz w:val="20"/>
                <w:szCs w:val="20"/>
              </w:rPr>
              <w:t>:</w:t>
            </w:r>
          </w:p>
          <w:p w14:paraId="7CA61A1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051</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floor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tstamp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millisecond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astype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1470</w:t>
            </w:r>
          </w:p>
          <w:p w14:paraId="0B42F6D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052</w:t>
            </w:r>
            <w:r w:rsidRPr="004D7866">
              <w:rPr>
                <w:rFonts w:ascii="Consolas" w:eastAsia="Times New Roman" w:hAnsi="Consolas" w:cs="Times New Roman"/>
                <w:color w:val="DCDCCC"/>
                <w:sz w:val="20"/>
                <w:szCs w:val="20"/>
              </w:rPr>
              <w:t xml:space="preserve">         end_window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start_window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millisecond</w:t>
            </w:r>
          </w:p>
          <w:p w14:paraId="23034E2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053</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start_window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end_window</w:t>
            </w:r>
            <w:r w:rsidRPr="004D7866">
              <w:rPr>
                <w:rFonts w:ascii="Consolas" w:eastAsia="Times New Roman" w:hAnsi="Consolas" w:cs="Times New Roman"/>
                <w:b/>
                <w:bCs/>
                <w:color w:val="9F9D6D"/>
                <w:sz w:val="20"/>
                <w:szCs w:val="20"/>
              </w:rPr>
              <w:t>]</w:t>
            </w:r>
          </w:p>
          <w:p w14:paraId="50D8DCD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054</w:t>
            </w:r>
            <w:r w:rsidRPr="004D7866">
              <w:rPr>
                <w:rFonts w:ascii="Consolas" w:eastAsia="Times New Roman" w:hAnsi="Consolas" w:cs="Times New Roman"/>
                <w:color w:val="DCDCCC"/>
                <w:sz w:val="20"/>
                <w:szCs w:val="20"/>
              </w:rPr>
              <w:t xml:space="preserve">         window_signal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mfcc</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rate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numcep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200</w:t>
            </w:r>
            <w:r w:rsidRPr="004D7866">
              <w:rPr>
                <w:rFonts w:ascii="Consolas" w:eastAsia="Times New Roman" w:hAnsi="Consolas" w:cs="Times New Roman"/>
                <w:b/>
                <w:bCs/>
                <w:color w:val="9F9D6D"/>
                <w:sz w:val="20"/>
                <w:szCs w:val="20"/>
              </w:rPr>
              <w:t>)</w:t>
            </w:r>
          </w:p>
          <w:p w14:paraId="2A9C2AC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055</w:t>
            </w:r>
            <w:r w:rsidRPr="004D7866">
              <w:rPr>
                <w:rFonts w:ascii="Consolas" w:eastAsia="Times New Roman" w:hAnsi="Consolas" w:cs="Times New Roman"/>
                <w:color w:val="DCDCCC"/>
                <w:sz w:val="20"/>
                <w:szCs w:val="20"/>
              </w:rPr>
              <w:t xml:space="preserve">         windows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append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window_signal</w:t>
            </w:r>
            <w:r w:rsidRPr="004D7866">
              <w:rPr>
                <w:rFonts w:ascii="Consolas" w:eastAsia="Times New Roman" w:hAnsi="Consolas" w:cs="Times New Roman"/>
                <w:b/>
                <w:bCs/>
                <w:color w:val="9F9D6D"/>
                <w:sz w:val="20"/>
                <w:szCs w:val="20"/>
              </w:rPr>
              <w:t>)</w:t>
            </w:r>
          </w:p>
          <w:p w14:paraId="4422AB0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window_signal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p>
          <w:p w14:paraId="0107F9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reshape for training. For some reason, reshaping data in a function causes</w:t>
            </w:r>
          </w:p>
          <w:p w14:paraId="2A0E65E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significant slowdown</w:t>
            </w:r>
          </w:p>
          <w:p w14:paraId="0569417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059</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shape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key_windows</w:t>
            </w:r>
            <w:r w:rsidRPr="004D7866">
              <w:rPr>
                <w:rFonts w:ascii="Consolas" w:eastAsia="Times New Roman" w:hAnsi="Consolas" w:cs="Times New Roman"/>
                <w:b/>
                <w:bCs/>
                <w:color w:val="9F9D6D"/>
                <w:sz w:val="20"/>
                <w:szCs w:val="20"/>
              </w:rPr>
              <w:t>()</w:t>
            </w:r>
          </w:p>
          <w:p w14:paraId="32005332"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060</w:t>
            </w:r>
            <w:r w:rsidRPr="004D7866">
              <w:rPr>
                <w:rFonts w:ascii="Consolas" w:eastAsia="Times New Roman" w:hAnsi="Consolas" w:cs="Times New Roman"/>
                <w:color w:val="DCDCCC"/>
                <w:sz w:val="20"/>
                <w:szCs w:val="20"/>
              </w:rPr>
              <w:t xml:space="preserve"> columns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51847DC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061</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p>
          <w:p w14:paraId="62D9AD2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062</w:t>
            </w:r>
            <w:r w:rsidRPr="004D7866">
              <w:rPr>
                <w:rFonts w:ascii="Consolas" w:eastAsia="Times New Roman" w:hAnsi="Consolas" w:cs="Times New Roman"/>
                <w:color w:val="DCDCCC"/>
                <w:sz w:val="20"/>
                <w:szCs w:val="20"/>
              </w:rPr>
              <w:t xml:space="preserve"> rows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int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p>
          <w:p w14:paraId="53D52E6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gotta recalulate this for mfcc array</w:t>
            </w:r>
          </w:p>
          <w:p w14:paraId="3462E35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064</w:t>
            </w:r>
            <w:r w:rsidRPr="004D7866">
              <w:rPr>
                <w:rFonts w:ascii="Consolas" w:eastAsia="Times New Roman" w:hAnsi="Consolas" w:cs="Times New Roman"/>
                <w:color w:val="DCDCCC"/>
                <w:sz w:val="20"/>
                <w:szCs w:val="20"/>
              </w:rPr>
              <w:t xml:space="preserve"> trainingData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rows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columns</w:t>
            </w:r>
            <w:r w:rsidRPr="004D7866">
              <w:rPr>
                <w:rFonts w:ascii="Consolas" w:eastAsia="Times New Roman" w:hAnsi="Consolas" w:cs="Times New Roman"/>
                <w:b/>
                <w:bCs/>
                <w:color w:val="9F9D6D"/>
                <w:sz w:val="20"/>
                <w:szCs w:val="20"/>
              </w:rPr>
              <w:t>))</w:t>
            </w:r>
          </w:p>
          <w:p w14:paraId="13461129" w14:textId="77777777" w:rsidR="004D7866" w:rsidRDefault="004D7866" w:rsidP="00AF4157">
            <w:pPr>
              <w:pStyle w:val="BodyText"/>
              <w:rPr>
                <w:rFonts w:ascii="Times" w:hAnsi="Times"/>
                <w:noProof/>
              </w:rPr>
            </w:pPr>
          </w:p>
        </w:tc>
      </w:tr>
    </w:tbl>
    <w:p w14:paraId="06EF97C8" w14:textId="77777777" w:rsidR="001168C0" w:rsidRDefault="001168C0" w:rsidP="00AF4157">
      <w:pPr>
        <w:pStyle w:val="BodyText"/>
        <w:rPr>
          <w:rFonts w:ascii="Times" w:hAnsi="Times"/>
          <w:noProof/>
        </w:rPr>
      </w:pPr>
    </w:p>
    <w:p w14:paraId="309E979E" w14:textId="3A158DA8" w:rsidR="001168C0" w:rsidRDefault="007F513C" w:rsidP="00AF4157">
      <w:pPr>
        <w:pStyle w:val="BodyText"/>
        <w:rPr>
          <w:rFonts w:ascii="Times" w:hAnsi="Times"/>
          <w:b/>
          <w:noProof/>
        </w:rPr>
      </w:pPr>
      <w:bookmarkStart w:id="168" w:name="MFCC"/>
      <w:r>
        <w:rPr>
          <w:rFonts w:ascii="Times" w:hAnsi="Times"/>
          <w:b/>
          <w:noProof/>
        </w:rPr>
        <w:t>MFCC Functions</w:t>
      </w:r>
    </w:p>
    <w:p w14:paraId="67E84902" w14:textId="4F19F79E" w:rsidR="007F513C" w:rsidRPr="007F513C" w:rsidRDefault="007F513C" w:rsidP="00AF4157">
      <w:pPr>
        <w:pStyle w:val="BodyText"/>
        <w:rPr>
          <w:rFonts w:ascii="Times" w:hAnsi="Times"/>
          <w:noProof/>
        </w:rPr>
      </w:pPr>
      <w:r>
        <w:rPr>
          <w:rFonts w:ascii="Times" w:hAnsi="Times"/>
          <w:noProof/>
        </w:rPr>
        <w:t>This can be optimized to use Pyfftw</w:t>
      </w:r>
      <w:r>
        <w:rPr>
          <w:rStyle w:val="FootnoteReference"/>
          <w:rFonts w:ascii="Times" w:hAnsi="Times"/>
          <w:noProof/>
        </w:rPr>
        <w:footnoteReference w:id="33"/>
      </w:r>
      <w:r>
        <w:rPr>
          <w:rFonts w:ascii="Times" w:hAnsi="Times"/>
          <w:noProof/>
        </w:rPr>
        <w:t>. Code was modified from James Lyon’s python_speech_features</w:t>
      </w:r>
      <w:r>
        <w:rPr>
          <w:rStyle w:val="FootnoteReference"/>
          <w:rFonts w:ascii="Times" w:hAnsi="Times"/>
          <w:noProof/>
        </w:rPr>
        <w:footnoteReference w:id="34"/>
      </w:r>
      <w:r>
        <w:rPr>
          <w:rFonts w:ascii="Times" w:hAnsi="Times"/>
          <w:noProof/>
        </w:rPr>
        <w:t>. Defaults for sampe, window, step, and cepstrum features were altered.</w:t>
      </w:r>
    </w:p>
    <w:tbl>
      <w:tblPr>
        <w:tblStyle w:val="TableGrid"/>
        <w:tblW w:w="0" w:type="auto"/>
        <w:tblLook w:val="04A0" w:firstRow="1" w:lastRow="0" w:firstColumn="1" w:lastColumn="0" w:noHBand="0" w:noVBand="1"/>
      </w:tblPr>
      <w:tblGrid>
        <w:gridCol w:w="9576"/>
      </w:tblGrid>
      <w:tr w:rsidR="009524BF" w14:paraId="071DF560" w14:textId="77777777" w:rsidTr="009524BF">
        <w:tc>
          <w:tcPr>
            <w:tcW w:w="9576" w:type="dxa"/>
          </w:tcPr>
          <w:bookmarkEnd w:id="168"/>
          <w:p w14:paraId="2A1AC25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001</w:t>
            </w:r>
            <w:r w:rsidRPr="009524BF">
              <w:rPr>
                <w:rFonts w:ascii="Consolas" w:eastAsia="Times New Roman" w:hAnsi="Consolas" w:cs="Times New Roman"/>
                <w:color w:val="DCDCCC"/>
                <w:sz w:val="20"/>
                <w:szCs w:val="20"/>
              </w:rPr>
              <w:t xml:space="preserve"> # calculate filterbank features. Provides e.g. fbank and mfcc features for use in ASR applications</w:t>
            </w:r>
          </w:p>
          <w:p w14:paraId="5F9F1C6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002</w:t>
            </w:r>
            <w:r w:rsidRPr="009524BF">
              <w:rPr>
                <w:rFonts w:ascii="Consolas" w:eastAsia="Times New Roman" w:hAnsi="Consolas" w:cs="Times New Roman"/>
                <w:color w:val="DCDCCC"/>
                <w:sz w:val="20"/>
                <w:szCs w:val="20"/>
              </w:rPr>
              <w:t xml:space="preserve"> # Author: James Lyons 2012</w:t>
            </w:r>
          </w:p>
          <w:p w14:paraId="7612C66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__future__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division</w:t>
            </w:r>
          </w:p>
          <w:p w14:paraId="495370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numpy</w:t>
            </w:r>
          </w:p>
          <w:p w14:paraId="2116B3D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python_speech_features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sigproc</w:t>
            </w:r>
          </w:p>
          <w:p w14:paraId="7EFDA61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from</w:t>
            </w:r>
            <w:r w:rsidRPr="009524BF">
              <w:rPr>
                <w:rFonts w:ascii="Consolas" w:eastAsia="Times New Roman" w:hAnsi="Consolas" w:cs="Times New Roman"/>
                <w:color w:val="DCDCCC"/>
                <w:sz w:val="20"/>
                <w:szCs w:val="20"/>
              </w:rPr>
              <w:t xml:space="preserve"> scipy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fftpack </w:t>
            </w:r>
            <w:r w:rsidRPr="009524BF">
              <w:rPr>
                <w:rFonts w:ascii="Consolas" w:eastAsia="Times New Roman" w:hAnsi="Consolas" w:cs="Times New Roman"/>
                <w:b/>
                <w:bCs/>
                <w:color w:val="DFC47D"/>
                <w:sz w:val="20"/>
                <w:szCs w:val="20"/>
              </w:rPr>
              <w:t>import</w:t>
            </w:r>
            <w:r w:rsidRPr="009524BF">
              <w:rPr>
                <w:rFonts w:ascii="Consolas" w:eastAsia="Times New Roman" w:hAnsi="Consolas" w:cs="Times New Roman"/>
                <w:color w:val="DCDCCC"/>
                <w:sz w:val="20"/>
                <w:szCs w:val="20"/>
              </w:rPr>
              <w:t xml:space="preserve"> dct</w:t>
            </w:r>
          </w:p>
          <w:p w14:paraId="63D933D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007</w:t>
            </w:r>
            <w:r w:rsidRPr="009524BF">
              <w:rPr>
                <w:rFonts w:ascii="Consolas" w:eastAsia="Times New Roman" w:hAnsi="Consolas" w:cs="Times New Roman"/>
                <w:color w:val="DCDCCC"/>
                <w:sz w:val="20"/>
                <w:szCs w:val="20"/>
              </w:rPr>
              <w:t xml:space="preserve"> </w:t>
            </w:r>
          </w:p>
          <w:p w14:paraId="1EA6B29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mfcc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13</w:t>
            </w:r>
            <w:r w:rsidRPr="009524BF">
              <w:rPr>
                <w:rFonts w:ascii="Consolas" w:eastAsia="Times New Roman" w:hAnsi="Consolas" w:cs="Times New Roman"/>
                <w:b/>
                <w:bCs/>
                <w:color w:val="9F9D6D"/>
                <w:sz w:val="20"/>
                <w:szCs w:val="20"/>
              </w:rPr>
              <w:t>,</w:t>
            </w:r>
          </w:p>
          <w:p w14:paraId="7C1D615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009</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True</w:t>
            </w:r>
            <w:r w:rsidRPr="009524BF">
              <w:rPr>
                <w:rFonts w:ascii="Consolas" w:eastAsia="Times New Roman" w:hAnsi="Consolas" w:cs="Times New Roman"/>
                <w:b/>
                <w:bCs/>
                <w:color w:val="9F9D6D"/>
                <w:sz w:val="20"/>
                <w:szCs w:val="20"/>
              </w:rPr>
              <w:t>,</w:t>
            </w:r>
          </w:p>
          <w:p w14:paraId="0E2CC37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010</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66546DB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011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MFCC features from an audio signal.</w:t>
            </w:r>
          </w:p>
          <w:p w14:paraId="1C9FF5EA" w14:textId="1C75A5A8"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012   </w:t>
            </w:r>
          </w:p>
          <w:p w14:paraId="3FA9DDD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026     """</w:t>
            </w:r>
            <w:r w:rsidRPr="009524BF">
              <w:rPr>
                <w:rFonts w:ascii="Consolas" w:eastAsia="Times New Roman" w:hAnsi="Consolas" w:cs="Times New Roman"/>
                <w:color w:val="DCDCCC"/>
                <w:sz w:val="20"/>
                <w:szCs w:val="20"/>
              </w:rPr>
              <w:t xml:space="preserve">            </w:t>
            </w:r>
          </w:p>
          <w:p w14:paraId="72B02D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027</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winfunc</w:t>
            </w:r>
            <w:r w:rsidRPr="009524BF">
              <w:rPr>
                <w:rFonts w:ascii="Consolas" w:eastAsia="Times New Roman" w:hAnsi="Consolas" w:cs="Times New Roman"/>
                <w:b/>
                <w:bCs/>
                <w:color w:val="9F9D6D"/>
                <w:sz w:val="20"/>
                <w:szCs w:val="20"/>
              </w:rPr>
              <w:t>)</w:t>
            </w:r>
          </w:p>
          <w:p w14:paraId="6BD595B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028</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7BDCC91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lastRenderedPageBreak/>
              <w:t>029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dct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type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axis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norm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'ortho'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numcep</w:t>
            </w:r>
            <w:r w:rsidRPr="009524BF">
              <w:rPr>
                <w:rFonts w:ascii="Consolas" w:eastAsia="Times New Roman" w:hAnsi="Consolas" w:cs="Times New Roman"/>
                <w:b/>
                <w:bCs/>
                <w:color w:val="9F9D6D"/>
                <w:sz w:val="20"/>
                <w:szCs w:val="20"/>
              </w:rPr>
              <w:t>]</w:t>
            </w:r>
          </w:p>
          <w:p w14:paraId="601A97A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ceplifter</w:t>
            </w:r>
            <w:r w:rsidRPr="009524BF">
              <w:rPr>
                <w:rFonts w:ascii="Consolas" w:eastAsia="Times New Roman" w:hAnsi="Consolas" w:cs="Times New Roman"/>
                <w:b/>
                <w:bCs/>
                <w:color w:val="9F9D6D"/>
                <w:sz w:val="20"/>
                <w:szCs w:val="20"/>
              </w:rPr>
              <w:t>)</w:t>
            </w:r>
          </w:p>
          <w:p w14:paraId="77397D1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appendEnergy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replace first cepstral coefficient with log of frame energy</w:t>
            </w:r>
          </w:p>
          <w:p w14:paraId="7381EDB8"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feat</w:t>
            </w:r>
          </w:p>
          <w:p w14:paraId="5A89959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033</w:t>
            </w:r>
            <w:r w:rsidRPr="009524BF">
              <w:rPr>
                <w:rFonts w:ascii="Consolas" w:eastAsia="Times New Roman" w:hAnsi="Consolas" w:cs="Times New Roman"/>
                <w:color w:val="DCDCCC"/>
                <w:sz w:val="20"/>
                <w:szCs w:val="20"/>
              </w:rPr>
              <w:t xml:space="preserve"> </w:t>
            </w:r>
          </w:p>
          <w:p w14:paraId="6B3BC0E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6E6446F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1803650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036</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554845D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037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Mel-filterbank energy features from an audio signal.</w:t>
            </w:r>
          </w:p>
          <w:p w14:paraId="30E875D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050     """</w:t>
            </w:r>
            <w:r w:rsidRPr="009524BF">
              <w:rPr>
                <w:rFonts w:ascii="Consolas" w:eastAsia="Times New Roman" w:hAnsi="Consolas" w:cs="Times New Roman"/>
                <w:color w:val="DCDCCC"/>
                <w:sz w:val="20"/>
                <w:szCs w:val="20"/>
              </w:rPr>
              <w:t xml:space="preserve">          </w:t>
            </w:r>
          </w:p>
          <w:p w14:paraId="60FE4B3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051</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1697819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052</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D52B80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053</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796A8CE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054</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07AD5CA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055</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sum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this stores the total energy in each frame</w:t>
            </w:r>
          </w:p>
          <w:p w14:paraId="20C7622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056</w:t>
            </w:r>
            <w:r w:rsidRPr="009524BF">
              <w:rPr>
                <w:rFonts w:ascii="Consolas" w:eastAsia="Times New Roman" w:hAnsi="Consolas" w:cs="Times New Roman"/>
                <w:color w:val="DCDCCC"/>
                <w:sz w:val="20"/>
                <w:szCs w:val="20"/>
              </w:rPr>
              <w:t xml:space="preserve">     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energy is zero, we get problems with log</w:t>
            </w:r>
          </w:p>
          <w:p w14:paraId="1C0C7D6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057</w:t>
            </w:r>
            <w:r w:rsidRPr="009524BF">
              <w:rPr>
                <w:rFonts w:ascii="Consolas" w:eastAsia="Times New Roman" w:hAnsi="Consolas" w:cs="Times New Roman"/>
                <w:color w:val="DCDCCC"/>
                <w:sz w:val="20"/>
                <w:szCs w:val="20"/>
              </w:rPr>
              <w:t xml:space="preserve">         </w:t>
            </w:r>
          </w:p>
          <w:p w14:paraId="2634BEF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058</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508E4FE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059</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7E9B889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060</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feat is zero, we get problems with log</w:t>
            </w:r>
          </w:p>
          <w:p w14:paraId="2FD4BE0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061</w:t>
            </w:r>
            <w:r w:rsidRPr="009524BF">
              <w:rPr>
                <w:rFonts w:ascii="Consolas" w:eastAsia="Times New Roman" w:hAnsi="Consolas" w:cs="Times New Roman"/>
                <w:color w:val="DCDCCC"/>
                <w:sz w:val="20"/>
                <w:szCs w:val="20"/>
              </w:rPr>
              <w:t xml:space="preserve">     </w:t>
            </w:r>
          </w:p>
          <w:p w14:paraId="0F8A3DF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energy</w:t>
            </w:r>
          </w:p>
          <w:p w14:paraId="45776A58"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063</w:t>
            </w:r>
            <w:r w:rsidRPr="009524BF">
              <w:rPr>
                <w:rFonts w:ascii="Consolas" w:eastAsia="Times New Roman" w:hAnsi="Consolas" w:cs="Times New Roman"/>
                <w:color w:val="DCDCCC"/>
                <w:sz w:val="20"/>
                <w:szCs w:val="20"/>
              </w:rPr>
              <w:t xml:space="preserve"> </w:t>
            </w:r>
          </w:p>
          <w:p w14:paraId="11378E5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logfbank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1B5D117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065</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C7435A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log Mel-filterbank energy features from an audio signal.</w:t>
            </w:r>
          </w:p>
          <w:p w14:paraId="713C558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067     :param signal: the audio signal from which to compute features. Should be an N*1 array</w:t>
            </w:r>
          </w:p>
          <w:p w14:paraId="32AA563E"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068     :param samplerate: the samplerate of the signal we are working with.</w:t>
            </w:r>
          </w:p>
          <w:p w14:paraId="4BBB4A8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069     :param winlen: the length of the analysis window in seconds. Default is 0.025s (25 milliseconds)    </w:t>
            </w:r>
          </w:p>
          <w:p w14:paraId="6B274495"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070     :param winstep: the step between successive windows in seconds. Default is 0.01s (10 milliseconds)    </w:t>
            </w:r>
          </w:p>
          <w:p w14:paraId="5C7EE7A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071     :param nfilt: the number of filters in the filterbank, default 26.</w:t>
            </w:r>
          </w:p>
          <w:p w14:paraId="0B8A2F04"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072     :param nfft: the FFT size. Default is 512.</w:t>
            </w:r>
          </w:p>
          <w:p w14:paraId="4F3A602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073     :param lowfreq: lowest band edge of mel filters. In Hz, default is 0.</w:t>
            </w:r>
          </w:p>
          <w:p w14:paraId="0D879EC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074     :param highfreq: highest band edge of mel filters. In Hz, default is samplerate/2</w:t>
            </w:r>
          </w:p>
          <w:p w14:paraId="26E1D26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075     :param preemph: apply preemphasis filter with preemph as coefficient. 0 is no filter. Default is 0.97. </w:t>
            </w:r>
          </w:p>
          <w:p w14:paraId="4051FBDB"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076     :returns: A numpy array of size (NUMFRAMES by nfilt) containing features. Each row holds 1 feature vector. </w:t>
            </w:r>
          </w:p>
          <w:p w14:paraId="2437E81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077     """</w:t>
            </w:r>
            <w:r w:rsidRPr="009524BF">
              <w:rPr>
                <w:rFonts w:ascii="Consolas" w:eastAsia="Times New Roman" w:hAnsi="Consolas" w:cs="Times New Roman"/>
                <w:color w:val="DCDCCC"/>
                <w:sz w:val="20"/>
                <w:szCs w:val="20"/>
              </w:rPr>
              <w:t xml:space="preserve">          </w:t>
            </w:r>
          </w:p>
          <w:p w14:paraId="0FD0551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078</w:t>
            </w:r>
            <w:r w:rsidRPr="009524BF">
              <w:rPr>
                <w:rFonts w:ascii="Consolas" w:eastAsia="Times New Roman" w:hAnsi="Consolas" w:cs="Times New Roman"/>
                <w:color w:val="DCDCCC"/>
                <w:sz w:val="20"/>
                <w:szCs w:val="20"/>
              </w:rPr>
              <w:t xml:space="preserve">     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energy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65C06F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079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538384B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080</w:t>
            </w:r>
            <w:r w:rsidRPr="009524BF">
              <w:rPr>
                <w:rFonts w:ascii="Consolas" w:eastAsia="Times New Roman" w:hAnsi="Consolas" w:cs="Times New Roman"/>
                <w:color w:val="DCDCCC"/>
                <w:sz w:val="20"/>
                <w:szCs w:val="20"/>
              </w:rPr>
              <w:t xml:space="preserve"> </w:t>
            </w:r>
          </w:p>
          <w:p w14:paraId="77869A7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ssc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0.025</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0.01</w:t>
            </w:r>
            <w:r w:rsidRPr="009524BF">
              <w:rPr>
                <w:rFonts w:ascii="Consolas" w:eastAsia="Times New Roman" w:hAnsi="Consolas" w:cs="Times New Roman"/>
                <w:b/>
                <w:bCs/>
                <w:color w:val="9F9D6D"/>
                <w:sz w:val="20"/>
                <w:szCs w:val="20"/>
              </w:rPr>
              <w:t>,</w:t>
            </w:r>
          </w:p>
          <w:p w14:paraId="01E1E15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082</w:t>
            </w:r>
            <w:r w:rsidRPr="009524BF">
              <w:rPr>
                <w:rFonts w:ascii="Consolas" w:eastAsia="Times New Roman" w:hAnsi="Consolas" w:cs="Times New Roman"/>
                <w:color w:val="DCDCCC"/>
                <w:sz w:val="20"/>
                <w:szCs w:val="20"/>
              </w:rPr>
              <w:t xml:space="preserve">         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26</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0.97</w:t>
            </w:r>
            <w:r w:rsidRPr="009524BF">
              <w:rPr>
                <w:rFonts w:ascii="Consolas" w:eastAsia="Times New Roman" w:hAnsi="Consolas" w:cs="Times New Roman"/>
                <w:b/>
                <w:bCs/>
                <w:color w:val="9F9D6D"/>
                <w:sz w:val="20"/>
                <w:szCs w:val="20"/>
              </w:rPr>
              <w:t>,</w:t>
            </w:r>
          </w:p>
          <w:p w14:paraId="518D988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083</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lambda</w:t>
            </w:r>
            <w:r w:rsidRPr="009524BF">
              <w:rPr>
                <w:rFonts w:ascii="Consolas" w:eastAsia="Times New Roman" w:hAnsi="Consolas" w:cs="Times New Roman"/>
                <w:color w:val="DCDCCC"/>
                <w:sz w:val="20"/>
                <w:szCs w:val="20"/>
              </w:rPr>
              <w:t xml:space="preserve"> x</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ones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x</w:t>
            </w:r>
            <w:r w:rsidRPr="009524BF">
              <w:rPr>
                <w:rFonts w:ascii="Consolas" w:eastAsia="Times New Roman" w:hAnsi="Consolas" w:cs="Times New Roman"/>
                <w:b/>
                <w:bCs/>
                <w:color w:val="9F9D6D"/>
                <w:sz w:val="20"/>
                <w:szCs w:val="20"/>
              </w:rPr>
              <w:t>,))):</w:t>
            </w:r>
          </w:p>
          <w:p w14:paraId="40220E9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084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Spectral Subband Centroid features from an audio signal.</w:t>
            </w:r>
          </w:p>
          <w:p w14:paraId="7595F47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lastRenderedPageBreak/>
              <w:t>085     :param signal: the audio signal from which to compute features. Should be an N*1 array</w:t>
            </w:r>
          </w:p>
          <w:p w14:paraId="14D07BFC"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086     :param samplerate: the samplerate of the signal we are working with.</w:t>
            </w:r>
          </w:p>
          <w:p w14:paraId="1D3124AD"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087     :param winlen: the length of the analysis window in seconds. Default is 0.025s (25 milliseconds)    </w:t>
            </w:r>
          </w:p>
          <w:p w14:paraId="0158C82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088     :param winstep: the step between successive windows in seconds. Default is 0.01s (10 milliseconds)    </w:t>
            </w:r>
          </w:p>
          <w:p w14:paraId="4604638E"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089     :param nfilt: the number of filters in the filterbank, default 26.</w:t>
            </w:r>
          </w:p>
          <w:p w14:paraId="316C061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090     :param nfft: the FFT size. Default is 512.</w:t>
            </w:r>
          </w:p>
          <w:p w14:paraId="1831AA6C"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091     :param lowfreq: lowest band edge of mel filters. In Hz, default is 0.</w:t>
            </w:r>
          </w:p>
          <w:p w14:paraId="4463A875"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092     :param highfreq: highest band edge of mel filters. In Hz, default is samplerate/2</w:t>
            </w:r>
          </w:p>
          <w:p w14:paraId="3E42655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093     :param preemph: apply preemphasis filter with preemph as coefficient. 0 is no filter. Default is 0.97.</w:t>
            </w:r>
          </w:p>
          <w:p w14:paraId="1435EC4F"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094     :param winfunc: the analysis window to apply to each frame. By default no window is applied.</w:t>
            </w:r>
          </w:p>
          <w:p w14:paraId="73B74D4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 xml:space="preserve">095     :returns: A numpy array of size (NUMFRAMES by nfilt) containing features. Each row holds 1 feature vector. </w:t>
            </w:r>
          </w:p>
          <w:p w14:paraId="5A1D11B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096     """</w:t>
            </w:r>
            <w:r w:rsidRPr="009524BF">
              <w:rPr>
                <w:rFonts w:ascii="Consolas" w:eastAsia="Times New Roman" w:hAnsi="Consolas" w:cs="Times New Roman"/>
                <w:color w:val="DCDCCC"/>
                <w:sz w:val="20"/>
                <w:szCs w:val="20"/>
              </w:rPr>
              <w:t xml:space="preserve">          </w:t>
            </w:r>
          </w:p>
          <w:p w14:paraId="283E2AE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097</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7400659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098</w:t>
            </w:r>
            <w:r w:rsidRPr="009524BF">
              <w:rPr>
                <w:rFonts w:ascii="Consolas" w:eastAsia="Times New Roman" w:hAnsi="Consolas" w:cs="Times New Roman"/>
                <w:color w:val="DCDCCC"/>
                <w:sz w:val="20"/>
                <w:szCs w:val="20"/>
              </w:rPr>
              <w:t xml:space="preserve">     signal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preemphasis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preemph</w:t>
            </w:r>
            <w:r w:rsidRPr="009524BF">
              <w:rPr>
                <w:rFonts w:ascii="Consolas" w:eastAsia="Times New Roman" w:hAnsi="Consolas" w:cs="Times New Roman"/>
                <w:b/>
                <w:bCs/>
                <w:color w:val="9F9D6D"/>
                <w:sz w:val="20"/>
                <w:szCs w:val="20"/>
              </w:rPr>
              <w:t>)</w:t>
            </w:r>
          </w:p>
          <w:p w14:paraId="4E470A6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099</w:t>
            </w:r>
            <w:r w:rsidRPr="009524BF">
              <w:rPr>
                <w:rFonts w:ascii="Consolas" w:eastAsia="Times New Roman" w:hAnsi="Consolas" w:cs="Times New Roman"/>
                <w:color w:val="DCDCCC"/>
                <w:sz w:val="20"/>
                <w:szCs w:val="20"/>
              </w:rPr>
              <w:t xml:space="preserve">     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framesig</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signal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winstep</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winfunc</w:t>
            </w:r>
            <w:r w:rsidRPr="009524BF">
              <w:rPr>
                <w:rFonts w:ascii="Consolas" w:eastAsia="Times New Roman" w:hAnsi="Consolas" w:cs="Times New Roman"/>
                <w:b/>
                <w:bCs/>
                <w:color w:val="9F9D6D"/>
                <w:sz w:val="20"/>
                <w:szCs w:val="20"/>
              </w:rPr>
              <w:t>)</w:t>
            </w:r>
          </w:p>
          <w:p w14:paraId="16661D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100</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sigproc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powspec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p>
          <w:p w14:paraId="6675788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101</w:t>
            </w:r>
            <w:r w:rsidRPr="009524BF">
              <w:rPr>
                <w:rFonts w:ascii="Consolas" w:eastAsia="Times New Roman" w:hAnsi="Consolas" w:cs="Times New Roman"/>
                <w:color w:val="DCDCCC"/>
                <w:sz w:val="20"/>
                <w:szCs w:val="20"/>
              </w:rPr>
              <w:t xml:space="preserve">     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where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pspec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finfo</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eps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if things are all zeros we get problems</w:t>
            </w:r>
          </w:p>
          <w:p w14:paraId="439EAA9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102</w:t>
            </w:r>
            <w:r w:rsidRPr="009524BF">
              <w:rPr>
                <w:rFonts w:ascii="Consolas" w:eastAsia="Times New Roman" w:hAnsi="Consolas" w:cs="Times New Roman"/>
                <w:color w:val="DCDCCC"/>
                <w:sz w:val="20"/>
                <w:szCs w:val="20"/>
              </w:rPr>
              <w:t xml:space="preserve">     </w:t>
            </w:r>
          </w:p>
          <w:p w14:paraId="390335E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103</w:t>
            </w:r>
            <w:r w:rsidRPr="009524BF">
              <w:rPr>
                <w:rFonts w:ascii="Consolas" w:eastAsia="Times New Roman" w:hAnsi="Consolas" w:cs="Times New Roman"/>
                <w:color w:val="DCDCCC"/>
                <w:sz w:val="20"/>
                <w:szCs w:val="20"/>
              </w:rPr>
              <w:t xml:space="preserve">     fb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4B36B61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104</w:t>
            </w:r>
            <w:r w:rsidRPr="009524BF">
              <w:rPr>
                <w:rFonts w:ascii="Consolas" w:eastAsia="Times New Roman" w:hAnsi="Consolas" w:cs="Times New Roman"/>
                <w:color w:val="DCDCCC"/>
                <w:sz w:val="20"/>
                <w:szCs w:val="20"/>
              </w:rPr>
              <w:t xml:space="preserve">     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the filterbank energies</w:t>
            </w:r>
          </w:p>
          <w:p w14:paraId="0CF4FA9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105</w:t>
            </w:r>
            <w:r w:rsidRPr="009524BF">
              <w:rPr>
                <w:rFonts w:ascii="Consolas" w:eastAsia="Times New Roman" w:hAnsi="Consolas" w:cs="Times New Roman"/>
                <w:color w:val="DCDCCC"/>
                <w:sz w:val="20"/>
                <w:szCs w:val="20"/>
              </w:rPr>
              <w:t xml:space="preserve">     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tile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size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D3DF8A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106</w:t>
            </w:r>
            <w:r w:rsidRPr="009524BF">
              <w:rPr>
                <w:rFonts w:ascii="Consolas" w:eastAsia="Times New Roman" w:hAnsi="Consolas" w:cs="Times New Roman"/>
                <w:color w:val="DCDCCC"/>
                <w:sz w:val="20"/>
                <w:szCs w:val="20"/>
              </w:rPr>
              <w:t xml:space="preserve">     </w:t>
            </w:r>
          </w:p>
          <w:p w14:paraId="3D77EB7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107</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pspec</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fb</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feat</w:t>
            </w:r>
          </w:p>
          <w:p w14:paraId="3C90154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108</w:t>
            </w:r>
            <w:r w:rsidRPr="009524BF">
              <w:rPr>
                <w:rFonts w:ascii="Consolas" w:eastAsia="Times New Roman" w:hAnsi="Consolas" w:cs="Times New Roman"/>
                <w:color w:val="DCDCCC"/>
                <w:sz w:val="20"/>
                <w:szCs w:val="20"/>
              </w:rPr>
              <w:t xml:space="preserve">     </w:t>
            </w:r>
          </w:p>
          <w:p w14:paraId="7E8E479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109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p>
          <w:p w14:paraId="335C9E0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110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"""Convert a value in Hertz to Mels</w:t>
            </w:r>
          </w:p>
          <w:p w14:paraId="032670D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111     :param hz: a value in Hz. This can also be a numpy array, conversion proceeds element-wise.</w:t>
            </w:r>
          </w:p>
          <w:p w14:paraId="74C3D832"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112     :returns: a value in Mels. If an array was passed in, an identical sized array is returned.</w:t>
            </w:r>
          </w:p>
          <w:p w14:paraId="1849EC2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113     """</w:t>
            </w:r>
          </w:p>
          <w:p w14:paraId="66F66E6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2595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log10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700.</w:t>
            </w:r>
            <w:r w:rsidRPr="009524BF">
              <w:rPr>
                <w:rFonts w:ascii="Consolas" w:eastAsia="Times New Roman" w:hAnsi="Consolas" w:cs="Times New Roman"/>
                <w:b/>
                <w:bCs/>
                <w:color w:val="9F9D6D"/>
                <w:sz w:val="20"/>
                <w:szCs w:val="20"/>
              </w:rPr>
              <w:t>)</w:t>
            </w:r>
          </w:p>
          <w:p w14:paraId="16F699D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115</w:t>
            </w:r>
            <w:r w:rsidRPr="009524BF">
              <w:rPr>
                <w:rFonts w:ascii="Consolas" w:eastAsia="Times New Roman" w:hAnsi="Consolas" w:cs="Times New Roman"/>
                <w:color w:val="DCDCCC"/>
                <w:sz w:val="20"/>
                <w:szCs w:val="20"/>
              </w:rPr>
              <w:t xml:space="preserve">     </w:t>
            </w:r>
          </w:p>
          <w:p w14:paraId="27270FF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123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get_filterbanks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512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16000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b/>
                <w:bCs/>
                <w:color w:val="DFC47D"/>
                <w:sz w:val="20"/>
                <w:szCs w:val="20"/>
              </w:rPr>
              <w:t>None</w:t>
            </w:r>
            <w:r w:rsidRPr="009524BF">
              <w:rPr>
                <w:rFonts w:ascii="Consolas" w:eastAsia="Times New Roman" w:hAnsi="Consolas" w:cs="Times New Roman"/>
                <w:b/>
                <w:bCs/>
                <w:color w:val="9F9D6D"/>
                <w:sz w:val="20"/>
                <w:szCs w:val="20"/>
              </w:rPr>
              <w:t>):</w:t>
            </w:r>
          </w:p>
          <w:p w14:paraId="209C7D27"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124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a Mel-filterbank. The filters are stored in the rows, the columns correspond</w:t>
            </w:r>
          </w:p>
          <w:p w14:paraId="2E7A15C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125     to fft bins. The filters are returned as an array of size nfilt * (nfft/2 + 1)</w:t>
            </w:r>
          </w:p>
          <w:p w14:paraId="1CA1B674"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126     :param nfilt: the number of filters in the filterbank, default 20.</w:t>
            </w:r>
          </w:p>
          <w:p w14:paraId="02E1471A"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127     :param nfft: the FFT size. Default is 512.</w:t>
            </w:r>
          </w:p>
          <w:p w14:paraId="17716473"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128     :param samplerate: the samplerate of the signal we are working with. Affects mel spacing.</w:t>
            </w:r>
          </w:p>
          <w:p w14:paraId="7427458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129     :param lowfreq: lowest band edge of mel filters, default 0 Hz</w:t>
            </w:r>
          </w:p>
          <w:p w14:paraId="21A23969"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130     :param highfreq: highest band edge of mel filters, default samplerate/2</w:t>
            </w:r>
          </w:p>
          <w:p w14:paraId="67813900"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lastRenderedPageBreak/>
              <w:t>131     :returns: A numpy array of size nfilt * (nfft/2 + 1) containing filterbank. Each row holds 1 filter.</w:t>
            </w:r>
          </w:p>
          <w:p w14:paraId="63749641"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132     """</w:t>
            </w:r>
          </w:p>
          <w:p w14:paraId="0AB532FA"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133</w:t>
            </w:r>
            <w:r w:rsidRPr="009524BF">
              <w:rPr>
                <w:rFonts w:ascii="Consolas" w:eastAsia="Times New Roman" w:hAnsi="Consolas" w:cs="Times New Roman"/>
                <w:color w:val="DCDCCC"/>
                <w:sz w:val="20"/>
                <w:szCs w:val="20"/>
              </w:rPr>
              <w:t xml:space="preserve">     highfreq</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DFC47D"/>
                <w:sz w:val="20"/>
                <w:szCs w:val="20"/>
              </w:rPr>
              <w:t>or</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p>
          <w:p w14:paraId="647161D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assert</w:t>
            </w:r>
            <w:r w:rsidRPr="009524BF">
              <w:rPr>
                <w:rFonts w:ascii="Consolas" w:eastAsia="Times New Roman" w:hAnsi="Consolas" w:cs="Times New Roman"/>
                <w:color w:val="DCDCCC"/>
                <w:sz w:val="20"/>
                <w:szCs w:val="20"/>
              </w:rPr>
              <w:t xml:space="preserve"> highfreq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samplerate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C9393"/>
                <w:sz w:val="20"/>
                <w:szCs w:val="20"/>
              </w:rPr>
              <w:t>"highfreq is greater than samplerate/2"</w:t>
            </w:r>
          </w:p>
          <w:p w14:paraId="6CC401D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135</w:t>
            </w:r>
            <w:r w:rsidRPr="009524BF">
              <w:rPr>
                <w:rFonts w:ascii="Consolas" w:eastAsia="Times New Roman" w:hAnsi="Consolas" w:cs="Times New Roman"/>
                <w:color w:val="DCDCCC"/>
                <w:sz w:val="20"/>
                <w:szCs w:val="20"/>
              </w:rPr>
              <w:t xml:space="preserve">     </w:t>
            </w:r>
          </w:p>
          <w:p w14:paraId="3688B6C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compute points evenly spaced in mels</w:t>
            </w:r>
          </w:p>
          <w:p w14:paraId="35D7F5F0"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137</w:t>
            </w:r>
            <w:r w:rsidRPr="009524BF">
              <w:rPr>
                <w:rFonts w:ascii="Consolas" w:eastAsia="Times New Roman" w:hAnsi="Consolas" w:cs="Times New Roman"/>
                <w:color w:val="DCDCCC"/>
                <w:sz w:val="20"/>
                <w:szCs w:val="20"/>
              </w:rPr>
              <w:t xml:space="preserve">     lowmel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lowfreq</w:t>
            </w:r>
            <w:r w:rsidRPr="009524BF">
              <w:rPr>
                <w:rFonts w:ascii="Consolas" w:eastAsia="Times New Roman" w:hAnsi="Consolas" w:cs="Times New Roman"/>
                <w:b/>
                <w:bCs/>
                <w:color w:val="9F9D6D"/>
                <w:sz w:val="20"/>
                <w:szCs w:val="20"/>
              </w:rPr>
              <w:t>)</w:t>
            </w:r>
          </w:p>
          <w:p w14:paraId="3902BA4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138</w:t>
            </w:r>
            <w:r w:rsidRPr="009524BF">
              <w:rPr>
                <w:rFonts w:ascii="Consolas" w:eastAsia="Times New Roman" w:hAnsi="Consolas" w:cs="Times New Roman"/>
                <w:color w:val="DCDCCC"/>
                <w:sz w:val="20"/>
                <w:szCs w:val="20"/>
              </w:rPr>
              <w:t xml:space="preserve">     highmel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hz2mel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highfreq</w:t>
            </w:r>
            <w:r w:rsidRPr="009524BF">
              <w:rPr>
                <w:rFonts w:ascii="Consolas" w:eastAsia="Times New Roman" w:hAnsi="Consolas" w:cs="Times New Roman"/>
                <w:b/>
                <w:bCs/>
                <w:color w:val="9F9D6D"/>
                <w:sz w:val="20"/>
                <w:szCs w:val="20"/>
              </w:rPr>
              <w:t>)</w:t>
            </w:r>
          </w:p>
          <w:p w14:paraId="38B0F13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139</w:t>
            </w:r>
            <w:r w:rsidRPr="009524BF">
              <w:rPr>
                <w:rFonts w:ascii="Consolas" w:eastAsia="Times New Roman" w:hAnsi="Consolas" w:cs="Times New Roman"/>
                <w:color w:val="DCDCCC"/>
                <w:sz w:val="20"/>
                <w:szCs w:val="20"/>
              </w:rPr>
              <w:t xml:space="preserve">     melpoints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linspace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lowmel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highmel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7722800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our points are in Hz, but we use fft bins, so we have to convert</w:t>
            </w:r>
          </w:p>
          <w:p w14:paraId="01967D7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from Hz to fft bin number</w:t>
            </w:r>
          </w:p>
          <w:p w14:paraId="0557E78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142</w:t>
            </w:r>
            <w:r w:rsidRPr="009524BF">
              <w:rPr>
                <w:rFonts w:ascii="Consolas" w:eastAsia="Times New Roman" w:hAnsi="Consolas" w:cs="Times New Roman"/>
                <w:color w:val="DCDCCC"/>
                <w:sz w:val="20"/>
                <w:szCs w:val="20"/>
              </w:rPr>
              <w:t xml:space="preserve">     bin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floor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mel2hz</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melpoints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samplerate</w:t>
            </w:r>
            <w:r w:rsidRPr="009524BF">
              <w:rPr>
                <w:rFonts w:ascii="Consolas" w:eastAsia="Times New Roman" w:hAnsi="Consolas" w:cs="Times New Roman"/>
                <w:b/>
                <w:bCs/>
                <w:color w:val="9F9D6D"/>
                <w:sz w:val="20"/>
                <w:szCs w:val="20"/>
              </w:rPr>
              <w:t>)</w:t>
            </w:r>
          </w:p>
          <w:p w14:paraId="18599005"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143</w:t>
            </w:r>
            <w:r w:rsidRPr="009524BF">
              <w:rPr>
                <w:rFonts w:ascii="Consolas" w:eastAsia="Times New Roman" w:hAnsi="Consolas" w:cs="Times New Roman"/>
                <w:color w:val="DCDCCC"/>
                <w:sz w:val="20"/>
                <w:szCs w:val="20"/>
              </w:rPr>
              <w:t xml:space="preserve"> </w:t>
            </w:r>
          </w:p>
          <w:p w14:paraId="3EF6BF5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144</w:t>
            </w:r>
            <w:r w:rsidRPr="009524BF">
              <w:rPr>
                <w:rFonts w:ascii="Consolas" w:eastAsia="Times New Roman" w:hAnsi="Consolas" w:cs="Times New Roman"/>
                <w:color w:val="DCDCCC"/>
                <w:sz w:val="20"/>
                <w:szCs w:val="20"/>
              </w:rPr>
              <w:t xml:space="preserve">     fbank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zeros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1B17CEB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j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nfilt</w:t>
            </w:r>
            <w:r w:rsidRPr="009524BF">
              <w:rPr>
                <w:rFonts w:ascii="Consolas" w:eastAsia="Times New Roman" w:hAnsi="Consolas" w:cs="Times New Roman"/>
                <w:b/>
                <w:bCs/>
                <w:color w:val="9F9D6D"/>
                <w:sz w:val="20"/>
                <w:szCs w:val="20"/>
              </w:rPr>
              <w:t>):</w:t>
            </w:r>
          </w:p>
          <w:p w14:paraId="7B6251E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05EC8AF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147</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i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p>
          <w:p w14:paraId="5E9D132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int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p>
          <w:p w14:paraId="4AF4BA0D"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149</w:t>
            </w:r>
            <w:r w:rsidRPr="009524BF">
              <w:rPr>
                <w:rFonts w:ascii="Consolas" w:eastAsia="Times New Roman" w:hAnsi="Consolas" w:cs="Times New Roman"/>
                <w:color w:val="DCDCCC"/>
                <w:sz w:val="20"/>
                <w:szCs w:val="20"/>
              </w:rPr>
              <w:t xml:space="preserve">             fbank</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bin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j</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29925A5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fbank                 </w:t>
            </w:r>
          </w:p>
          <w:p w14:paraId="6EA19339"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151</w:t>
            </w:r>
            <w:r w:rsidRPr="009524BF">
              <w:rPr>
                <w:rFonts w:ascii="Consolas" w:eastAsia="Times New Roman" w:hAnsi="Consolas" w:cs="Times New Roman"/>
                <w:color w:val="DCDCCC"/>
                <w:sz w:val="20"/>
                <w:szCs w:val="20"/>
              </w:rPr>
              <w:t xml:space="preserve">     </w:t>
            </w:r>
          </w:p>
          <w:p w14:paraId="4799F2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lifter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22</w:t>
            </w:r>
            <w:r w:rsidRPr="009524BF">
              <w:rPr>
                <w:rFonts w:ascii="Consolas" w:eastAsia="Times New Roman" w:hAnsi="Consolas" w:cs="Times New Roman"/>
                <w:b/>
                <w:bCs/>
                <w:color w:val="9F9D6D"/>
                <w:sz w:val="20"/>
                <w:szCs w:val="20"/>
              </w:rPr>
              <w:t>):</w:t>
            </w:r>
          </w:p>
          <w:p w14:paraId="77E80921"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153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"""Apply a cepstral lifter the the matrix of cepstra. This has the effect of increasing the</w:t>
            </w:r>
          </w:p>
          <w:p w14:paraId="1BB33578"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7F9F7F"/>
                <w:sz w:val="20"/>
                <w:szCs w:val="20"/>
              </w:rPr>
              <w:t>154     magnitude of the high frequency DCT coeffs.</w:t>
            </w:r>
          </w:p>
          <w:p w14:paraId="5705BB37"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158     """</w:t>
            </w:r>
          </w:p>
          <w:p w14:paraId="11EC068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159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L </w:t>
            </w:r>
            <w:r w:rsidRPr="009524BF">
              <w:rPr>
                <w:rFonts w:ascii="Consolas" w:eastAsia="Times New Roman" w:hAnsi="Consolas" w:cs="Times New Roman"/>
                <w:b/>
                <w:bCs/>
                <w:color w:val="9F9D6D"/>
                <w:sz w:val="20"/>
                <w:szCs w:val="20"/>
              </w:rPr>
              <w:t>&gt;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p>
          <w:p w14:paraId="26C2F87B"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160</w:t>
            </w:r>
            <w:r w:rsidRPr="009524BF">
              <w:rPr>
                <w:rFonts w:ascii="Consolas" w:eastAsia="Times New Roman" w:hAnsi="Consolas" w:cs="Times New Roman"/>
                <w:color w:val="DCDCCC"/>
                <w:sz w:val="20"/>
                <w:szCs w:val="20"/>
              </w:rPr>
              <w:t xml:space="preserve">         nframes</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ncoeff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shape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r w:rsidRPr="009524BF">
              <w:rPr>
                <w:rFonts w:ascii="Consolas" w:eastAsia="Times New Roman" w:hAnsi="Consolas" w:cs="Times New Roman"/>
                <w:b/>
                <w:bCs/>
                <w:color w:val="9F9D6D"/>
                <w:sz w:val="20"/>
                <w:szCs w:val="20"/>
              </w:rPr>
              <w:t>)</w:t>
            </w:r>
          </w:p>
          <w:p w14:paraId="20C34A3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161</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ncoeff</w:t>
            </w:r>
            <w:r w:rsidRPr="009524BF">
              <w:rPr>
                <w:rFonts w:ascii="Consolas" w:eastAsia="Times New Roman" w:hAnsi="Consolas" w:cs="Times New Roman"/>
                <w:b/>
                <w:bCs/>
                <w:color w:val="9F9D6D"/>
                <w:sz w:val="20"/>
                <w:szCs w:val="20"/>
              </w:rPr>
              <w:t>)</w:t>
            </w:r>
          </w:p>
          <w:p w14:paraId="7F022CE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162</w:t>
            </w:r>
            <w:r w:rsidRPr="009524BF">
              <w:rPr>
                <w:rFonts w:ascii="Consolas" w:eastAsia="Times New Roman" w:hAnsi="Consolas" w:cs="Times New Roman"/>
                <w:color w:val="DCDCCC"/>
                <w:sz w:val="20"/>
                <w:szCs w:val="20"/>
              </w:rPr>
              <w:t xml:space="preserve">         lift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sin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L</w:t>
            </w:r>
            <w:r w:rsidRPr="009524BF">
              <w:rPr>
                <w:rFonts w:ascii="Consolas" w:eastAsia="Times New Roman" w:hAnsi="Consolas" w:cs="Times New Roman"/>
                <w:b/>
                <w:bCs/>
                <w:color w:val="9F9D6D"/>
                <w:sz w:val="20"/>
                <w:szCs w:val="20"/>
              </w:rPr>
              <w:t>)</w:t>
            </w:r>
          </w:p>
          <w:p w14:paraId="118100AC"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163</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lift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cepstra</w:t>
            </w:r>
          </w:p>
          <w:p w14:paraId="1D0371D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else</w:t>
            </w:r>
            <w:r w:rsidRPr="009524BF">
              <w:rPr>
                <w:rFonts w:ascii="Consolas" w:eastAsia="Times New Roman" w:hAnsi="Consolas" w:cs="Times New Roman"/>
                <w:b/>
                <w:bCs/>
                <w:color w:val="9F9D6D"/>
                <w:sz w:val="20"/>
                <w:szCs w:val="20"/>
              </w:rPr>
              <w:t>:</w:t>
            </w:r>
          </w:p>
          <w:p w14:paraId="2834320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values of L &lt;= 0, do nothing</w:t>
            </w:r>
          </w:p>
          <w:p w14:paraId="756F40D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166</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cepstra</w:t>
            </w:r>
          </w:p>
          <w:p w14:paraId="4816F78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167</w:t>
            </w:r>
            <w:r w:rsidRPr="009524BF">
              <w:rPr>
                <w:rFonts w:ascii="Consolas" w:eastAsia="Times New Roman" w:hAnsi="Consolas" w:cs="Times New Roman"/>
                <w:color w:val="DCDCCC"/>
                <w:sz w:val="20"/>
                <w:szCs w:val="20"/>
              </w:rPr>
              <w:t xml:space="preserve"> </w:t>
            </w:r>
          </w:p>
          <w:p w14:paraId="3421FEA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168</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def</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CEDF99"/>
                <w:sz w:val="20"/>
                <w:szCs w:val="20"/>
              </w:rPr>
              <w:t>delta</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p>
          <w:p w14:paraId="17344BDB" w14:textId="77777777" w:rsidR="009524BF" w:rsidRPr="009524BF" w:rsidRDefault="009524BF" w:rsidP="009524BF">
            <w:pPr>
              <w:shd w:val="clear" w:color="auto" w:fill="3F3F3F"/>
              <w:rPr>
                <w:rFonts w:ascii="Consolas" w:eastAsia="Times New Roman" w:hAnsi="Consolas" w:cs="Times New Roman"/>
                <w:color w:val="7F9F7F"/>
                <w:sz w:val="20"/>
                <w:szCs w:val="20"/>
              </w:rPr>
            </w:pPr>
            <w:r w:rsidRPr="009524BF">
              <w:rPr>
                <w:rFonts w:ascii="Consolas" w:eastAsia="Times New Roman" w:hAnsi="Consolas" w:cs="Times New Roman"/>
                <w:color w:val="8CD0D3"/>
                <w:sz w:val="20"/>
                <w:szCs w:val="20"/>
              </w:rPr>
              <w:t>169</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7F9F7F"/>
                <w:sz w:val="20"/>
                <w:szCs w:val="20"/>
              </w:rPr>
              <w:t>"""Compute delta features from a feature vector sequence.</w:t>
            </w:r>
          </w:p>
          <w:p w14:paraId="4492AE73"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7F9F7F"/>
                <w:sz w:val="20"/>
                <w:szCs w:val="20"/>
              </w:rPr>
              <w:t>173     """</w:t>
            </w:r>
          </w:p>
          <w:p w14:paraId="4A3B461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174</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if</w:t>
            </w:r>
            <w:r w:rsidRPr="009524BF">
              <w:rPr>
                <w:rFonts w:ascii="Consolas" w:eastAsia="Times New Roman" w:hAnsi="Consolas" w:cs="Times New Roman"/>
                <w:color w:val="DCDCCC"/>
                <w:sz w:val="20"/>
                <w:szCs w:val="20"/>
              </w:rPr>
              <w:t xml:space="preserve"> N </w:t>
            </w:r>
            <w:r w:rsidRPr="009524BF">
              <w:rPr>
                <w:rFonts w:ascii="Consolas" w:eastAsia="Times New Roman" w:hAnsi="Consolas" w:cs="Times New Roman"/>
                <w:b/>
                <w:bCs/>
                <w:color w:val="9F9D6D"/>
                <w:sz w:val="20"/>
                <w:szCs w:val="20"/>
              </w:rPr>
              <w:t>&lt;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5EFC07A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175</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raise</w:t>
            </w:r>
            <w:r w:rsidRPr="009524BF">
              <w:rPr>
                <w:rFonts w:ascii="Consolas" w:eastAsia="Times New Roman" w:hAnsi="Consolas" w:cs="Times New Roman"/>
                <w:color w:val="DCDCCC"/>
                <w:sz w:val="20"/>
                <w:szCs w:val="20"/>
              </w:rPr>
              <w:t xml:space="preserve"> ValueError</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'N must be an integer &gt;= 1'</w:t>
            </w:r>
            <w:r w:rsidRPr="009524BF">
              <w:rPr>
                <w:rFonts w:ascii="Consolas" w:eastAsia="Times New Roman" w:hAnsi="Consolas" w:cs="Times New Roman"/>
                <w:b/>
                <w:bCs/>
                <w:color w:val="9F9D6D"/>
                <w:sz w:val="20"/>
                <w:szCs w:val="20"/>
              </w:rPr>
              <w:t>)</w:t>
            </w:r>
          </w:p>
          <w:p w14:paraId="05BDF606"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176</w:t>
            </w:r>
            <w:r w:rsidRPr="009524BF">
              <w:rPr>
                <w:rFonts w:ascii="Consolas" w:eastAsia="Times New Roman" w:hAnsi="Consolas" w:cs="Times New Roman"/>
                <w:color w:val="DCDCCC"/>
                <w:sz w:val="20"/>
                <w:szCs w:val="20"/>
              </w:rPr>
              <w:t xml:space="preserve">     NUMFRAMES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len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6393F6AE"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177</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sum</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i</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i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p>
          <w:p w14:paraId="3E6B5B62"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178</w:t>
            </w:r>
            <w:r w:rsidRPr="009524BF">
              <w:rPr>
                <w:rFonts w:ascii="Consolas" w:eastAsia="Times New Roman" w:hAnsi="Consolas" w:cs="Times New Roman"/>
                <w:color w:val="DCDCCC"/>
                <w:sz w:val="20"/>
                <w:szCs w:val="20"/>
              </w:rPr>
              <w:t xml:space="preserve">     delta_feat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empty_like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p>
          <w:p w14:paraId="379DA734"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179</w:t>
            </w:r>
            <w:r w:rsidRPr="009524BF">
              <w:rPr>
                <w:rFonts w:ascii="Consolas" w:eastAsia="Times New Roman" w:hAnsi="Consolas" w:cs="Times New Roman"/>
                <w:color w:val="DCDCCC"/>
                <w:sz w:val="20"/>
                <w:szCs w:val="20"/>
              </w:rPr>
              <w:t xml:space="preserve">     padded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pad</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color w:val="8CD0D3"/>
                <w:sz w:val="20"/>
                <w:szCs w:val="20"/>
              </w:rPr>
              <w:t>0</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mode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A3A3"/>
                <w:sz w:val="20"/>
                <w:szCs w:val="20"/>
              </w:rPr>
              <w:t>'edge'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i/>
                <w:iCs/>
                <w:color w:val="7F9F7F"/>
                <w:sz w:val="20"/>
                <w:szCs w:val="20"/>
              </w:rPr>
              <w:t># padded version of feat</w:t>
            </w:r>
          </w:p>
          <w:p w14:paraId="36243F3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180</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for</w:t>
            </w:r>
            <w:r w:rsidRPr="009524BF">
              <w:rPr>
                <w:rFonts w:ascii="Consolas" w:eastAsia="Times New Roman" w:hAnsi="Consolas" w:cs="Times New Roman"/>
                <w:color w:val="DCDCCC"/>
                <w:sz w:val="20"/>
                <w:szCs w:val="20"/>
              </w:rPr>
              <w:t xml:space="preserve"> t </w:t>
            </w:r>
            <w:r w:rsidRPr="009524BF">
              <w:rPr>
                <w:rFonts w:ascii="Consolas" w:eastAsia="Times New Roman" w:hAnsi="Consolas" w:cs="Times New Roman"/>
                <w:b/>
                <w:bCs/>
                <w:color w:val="DFC47D"/>
                <w:sz w:val="20"/>
                <w:szCs w:val="20"/>
              </w:rPr>
              <w:t>in</w:t>
            </w:r>
            <w:r w:rsidRPr="009524BF">
              <w:rPr>
                <w:rFonts w:ascii="Consolas" w:eastAsia="Times New Roman" w:hAnsi="Consolas" w:cs="Times New Roman"/>
                <w:color w:val="DCDCCC"/>
                <w:sz w:val="20"/>
                <w:szCs w:val="20"/>
              </w:rPr>
              <w:t xml:space="preserve"> 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NUMFRAMES</w:t>
            </w:r>
            <w:r w:rsidRPr="009524BF">
              <w:rPr>
                <w:rFonts w:ascii="Consolas" w:eastAsia="Times New Roman" w:hAnsi="Consolas" w:cs="Times New Roman"/>
                <w:b/>
                <w:bCs/>
                <w:color w:val="9F9D6D"/>
                <w:sz w:val="20"/>
                <w:szCs w:val="20"/>
              </w:rPr>
              <w:t>):</w:t>
            </w:r>
          </w:p>
          <w:p w14:paraId="279B270F" w14:textId="77777777" w:rsidR="009524BF" w:rsidRPr="009524BF" w:rsidRDefault="009524BF" w:rsidP="009524BF">
            <w:pPr>
              <w:shd w:val="clear" w:color="auto" w:fill="3F3F3F"/>
              <w:rPr>
                <w:rFonts w:ascii="Consolas" w:eastAsia="Times New Roman" w:hAnsi="Consolas" w:cs="Times New Roman"/>
                <w:color w:val="DCDCCC"/>
                <w:sz w:val="20"/>
                <w:szCs w:val="20"/>
              </w:rPr>
            </w:pPr>
            <w:r w:rsidRPr="009524BF">
              <w:rPr>
                <w:rFonts w:ascii="Consolas" w:eastAsia="Times New Roman" w:hAnsi="Consolas" w:cs="Times New Roman"/>
                <w:color w:val="8CD0D3"/>
                <w:sz w:val="20"/>
                <w:szCs w:val="20"/>
              </w:rPr>
              <w:t>181</w:t>
            </w:r>
            <w:r w:rsidRPr="009524BF">
              <w:rPr>
                <w:rFonts w:ascii="Consolas" w:eastAsia="Times New Roman" w:hAnsi="Consolas" w:cs="Times New Roman"/>
                <w:color w:val="DCDCCC"/>
                <w:sz w:val="20"/>
                <w:szCs w:val="20"/>
              </w:rPr>
              <w:t xml:space="preserve">         delta_feat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dot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numpy</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arange</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padded</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t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t</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2</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N</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8CD0D3"/>
                <w:sz w:val="20"/>
                <w:szCs w:val="20"/>
              </w:rPr>
              <w:t>1</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9F9D6D"/>
                <w:sz w:val="20"/>
                <w:szCs w:val="20"/>
              </w:rPr>
              <w:t>/</w:t>
            </w:r>
            <w:r w:rsidRPr="009524BF">
              <w:rPr>
                <w:rFonts w:ascii="Consolas" w:eastAsia="Times New Roman" w:hAnsi="Consolas" w:cs="Times New Roman"/>
                <w:color w:val="DCDCCC"/>
                <w:sz w:val="20"/>
                <w:szCs w:val="20"/>
              </w:rPr>
              <w:t xml:space="preserve"> denominator   </w:t>
            </w:r>
            <w:r w:rsidRPr="009524BF">
              <w:rPr>
                <w:rFonts w:ascii="Consolas" w:eastAsia="Times New Roman" w:hAnsi="Consolas" w:cs="Times New Roman"/>
                <w:b/>
                <w:bCs/>
                <w:i/>
                <w:iCs/>
                <w:color w:val="7F9F7F"/>
                <w:sz w:val="20"/>
                <w:szCs w:val="20"/>
              </w:rPr>
              <w:t># [t : t+2*N+1] == [(N+t)-N : (N+t)+N+1]</w:t>
            </w:r>
          </w:p>
          <w:p w14:paraId="063635C2" w14:textId="77777777" w:rsidR="009524BF" w:rsidRPr="009524BF" w:rsidRDefault="009524BF" w:rsidP="009524BF">
            <w:pPr>
              <w:shd w:val="clear" w:color="auto" w:fill="3F3F3F"/>
              <w:rPr>
                <w:rFonts w:ascii="Times New Roman" w:eastAsia="Times New Roman" w:hAnsi="Times New Roman" w:cs="Times New Roman"/>
                <w:sz w:val="24"/>
                <w:szCs w:val="24"/>
              </w:rPr>
            </w:pPr>
            <w:r w:rsidRPr="009524BF">
              <w:rPr>
                <w:rFonts w:ascii="Consolas" w:eastAsia="Times New Roman" w:hAnsi="Consolas" w:cs="Times New Roman"/>
                <w:color w:val="8CD0D3"/>
                <w:sz w:val="20"/>
                <w:szCs w:val="20"/>
              </w:rPr>
              <w:t>182</w:t>
            </w:r>
            <w:r w:rsidRPr="009524BF">
              <w:rPr>
                <w:rFonts w:ascii="Consolas" w:eastAsia="Times New Roman" w:hAnsi="Consolas" w:cs="Times New Roman"/>
                <w:color w:val="DCDCCC"/>
                <w:sz w:val="20"/>
                <w:szCs w:val="20"/>
              </w:rPr>
              <w:t xml:space="preserve">     </w:t>
            </w:r>
            <w:r w:rsidRPr="009524BF">
              <w:rPr>
                <w:rFonts w:ascii="Consolas" w:eastAsia="Times New Roman" w:hAnsi="Consolas" w:cs="Times New Roman"/>
                <w:b/>
                <w:bCs/>
                <w:color w:val="DFC47D"/>
                <w:sz w:val="20"/>
                <w:szCs w:val="20"/>
              </w:rPr>
              <w:t>return</w:t>
            </w:r>
            <w:r w:rsidRPr="009524BF">
              <w:rPr>
                <w:rFonts w:ascii="Consolas" w:eastAsia="Times New Roman" w:hAnsi="Consolas" w:cs="Times New Roman"/>
                <w:color w:val="DCDCCC"/>
                <w:sz w:val="20"/>
                <w:szCs w:val="20"/>
              </w:rPr>
              <w:t xml:space="preserve"> delta_feat</w:t>
            </w:r>
          </w:p>
          <w:p w14:paraId="60A3CDE0" w14:textId="77777777" w:rsidR="009524BF" w:rsidRDefault="009524BF" w:rsidP="00AF4157">
            <w:pPr>
              <w:pStyle w:val="BodyText"/>
              <w:rPr>
                <w:rFonts w:ascii="Times" w:hAnsi="Times"/>
                <w:noProof/>
              </w:rPr>
            </w:pPr>
          </w:p>
        </w:tc>
      </w:tr>
    </w:tbl>
    <w:p w14:paraId="72D672EC" w14:textId="2F8DE863" w:rsidR="001312EE" w:rsidRPr="001312EE" w:rsidRDefault="001312EE" w:rsidP="00AF4157">
      <w:pPr>
        <w:pStyle w:val="BodyText"/>
        <w:rPr>
          <w:rFonts w:ascii="Times" w:hAnsi="Times"/>
          <w:noProof/>
        </w:rPr>
      </w:pPr>
    </w:p>
    <w:p w14:paraId="4A24BFB5" w14:textId="7112E7E0" w:rsidR="004D7866" w:rsidRDefault="006B4772" w:rsidP="00AF4157">
      <w:pPr>
        <w:pStyle w:val="BodyText"/>
        <w:rPr>
          <w:rFonts w:ascii="Times" w:hAnsi="Times"/>
          <w:noProof/>
        </w:rPr>
      </w:pPr>
      <w:r>
        <w:rPr>
          <w:rFonts w:ascii="Times" w:hAnsi="Times"/>
          <w:noProof/>
        </w:rPr>
        <w:lastRenderedPageBreak/>
        <w:t>C</w:t>
      </w:r>
      <w:r w:rsidR="002A4064">
        <w:rPr>
          <w:rFonts w:ascii="Times" w:hAnsi="Times"/>
          <w:noProof/>
        </w:rPr>
        <w:t xml:space="preserve">onverting the </w:t>
      </w:r>
      <w:r>
        <w:rPr>
          <w:rFonts w:ascii="Times" w:hAnsi="Times"/>
          <w:noProof/>
        </w:rPr>
        <w:t xml:space="preserve">training </w:t>
      </w:r>
      <w:r w:rsidR="002A4064">
        <w:rPr>
          <w:rFonts w:ascii="Times" w:hAnsi="Times"/>
          <w:noProof/>
        </w:rPr>
        <w:t xml:space="preserve">labels (characters of ‘a’, ‘b’, ‘c’, etc) </w:t>
      </w:r>
      <w:r>
        <w:rPr>
          <w:rFonts w:ascii="Times" w:hAnsi="Times"/>
          <w:noProof/>
        </w:rPr>
        <w:t>to integers is more efficient.  It allows binary and categorical crossentropy loss functions to work.</w:t>
      </w:r>
      <w:r w:rsidR="007F513C">
        <w:rPr>
          <w:rFonts w:ascii="Times" w:hAnsi="Times"/>
          <w:noProof/>
        </w:rPr>
        <w:t>asd</w:t>
      </w:r>
      <w:r>
        <w:rPr>
          <w:rStyle w:val="FootnoteReference"/>
          <w:rFonts w:ascii="Times" w:hAnsi="Times"/>
          <w:noProof/>
        </w:rPr>
        <w:footnoteReference w:id="35"/>
      </w:r>
      <w:r w:rsidR="00FF084C">
        <w:rPr>
          <w:rFonts w:ascii="Times" w:hAnsi="Times"/>
          <w:noProof/>
        </w:rPr>
        <w:t xml:space="preserve"> Each label is converted to its keyboard integer equivalent to easily translate integers back to characters.</w:t>
      </w:r>
      <w:bookmarkStart w:id="169" w:name="ConvertToInt"/>
      <w:bookmarkEnd w:id="169"/>
    </w:p>
    <w:tbl>
      <w:tblPr>
        <w:tblStyle w:val="TableGrid"/>
        <w:tblW w:w="0" w:type="auto"/>
        <w:tblLook w:val="04A0" w:firstRow="1" w:lastRow="0" w:firstColumn="1" w:lastColumn="0" w:noHBand="0" w:noVBand="1"/>
      </w:tblPr>
      <w:tblGrid>
        <w:gridCol w:w="9576"/>
      </w:tblGrid>
      <w:tr w:rsidR="004D7866" w14:paraId="7308FC44" w14:textId="77777777" w:rsidTr="004D7866">
        <w:tc>
          <w:tcPr>
            <w:tcW w:w="9576" w:type="dxa"/>
          </w:tcPr>
          <w:p w14:paraId="38FFCD8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converToInt.py</w:t>
            </w:r>
          </w:p>
          <w:p w14:paraId="487CB23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shapes labels to integers</w:t>
            </w:r>
          </w:p>
          <w:p w14:paraId="72CE0A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65646A4A"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84E838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5717D7E9"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48C2DC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converting character array to integers</w:t>
            </w:r>
          </w:p>
          <w:p w14:paraId="76972EA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numpy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np</w:t>
            </w:r>
          </w:p>
          <w:p w14:paraId="20E4D96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csv</w:t>
            </w:r>
          </w:p>
          <w:p w14:paraId="06749165"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data_file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'longTract.csv'</w:t>
            </w:r>
          </w:p>
          <w:p w14:paraId="40FA8EC8"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save_file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'longTractIntKey.csv'</w:t>
            </w:r>
          </w:p>
          <w:p w14:paraId="6744663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keysPressed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genfromtxt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data_file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delimiter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usecols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dtype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str</w:t>
            </w:r>
            <w:r w:rsidRPr="004D7866">
              <w:rPr>
                <w:rFonts w:ascii="Consolas" w:eastAsia="Times New Roman" w:hAnsi="Consolas" w:cs="Times New Roman"/>
                <w:b/>
                <w:bCs/>
                <w:color w:val="9F9D6D"/>
                <w:sz w:val="20"/>
                <w:szCs w:val="20"/>
              </w:rPr>
              <w:t>)</w:t>
            </w:r>
          </w:p>
          <w:p w14:paraId="461365B0"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np.array([],dtype=int)</w:t>
            </w:r>
          </w:p>
          <w:p w14:paraId="7130F2D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7DE217F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65BF7A76"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with</w:t>
            </w:r>
            <w:r w:rsidRPr="004D7866">
              <w:rPr>
                <w:rFonts w:ascii="Consolas" w:eastAsia="Times New Roman" w:hAnsi="Consolas" w:cs="Times New Roman"/>
                <w:color w:val="DCDCCC"/>
                <w:sz w:val="20"/>
                <w:szCs w:val="20"/>
              </w:rPr>
              <w:t xml:space="preserve"> open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save_file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as</w:t>
            </w:r>
            <w:r w:rsidRPr="004D7866">
              <w:rPr>
                <w:rFonts w:ascii="Consolas" w:eastAsia="Times New Roman" w:hAnsi="Consolas" w:cs="Times New Roman"/>
                <w:color w:val="DCDCCC"/>
                <w:sz w:val="20"/>
                <w:szCs w:val="20"/>
              </w:rPr>
              <w:t xml:space="preserve"> csvfile</w:t>
            </w:r>
            <w:r w:rsidRPr="004D7866">
              <w:rPr>
                <w:rFonts w:ascii="Consolas" w:eastAsia="Times New Roman" w:hAnsi="Consolas" w:cs="Times New Roman"/>
                <w:b/>
                <w:bCs/>
                <w:color w:val="9F9D6D"/>
                <w:sz w:val="20"/>
                <w:szCs w:val="20"/>
              </w:rPr>
              <w:t>:</w:t>
            </w:r>
          </w:p>
          <w:p w14:paraId="7DC9DF3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fieldnames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p>
          <w:p w14:paraId="44849BA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writer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csv</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DictWriter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csvfile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fieldnames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fieldnames</w:t>
            </w:r>
            <w:r w:rsidRPr="004D7866">
              <w:rPr>
                <w:rFonts w:ascii="Consolas" w:eastAsia="Times New Roman" w:hAnsi="Consolas" w:cs="Times New Roman"/>
                <w:b/>
                <w:bCs/>
                <w:color w:val="9F9D6D"/>
                <w:sz w:val="20"/>
                <w:szCs w:val="20"/>
              </w:rPr>
              <w:t>)</w:t>
            </w:r>
          </w:p>
          <w:p w14:paraId="2E54B79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for</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DFC47D"/>
                <w:sz w:val="20"/>
                <w:szCs w:val="20"/>
              </w:rPr>
              <w:t>in</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p>
          <w:p w14:paraId="0313750C"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'\\x7f'</w:t>
            </w:r>
            <w:r w:rsidRPr="004D7866">
              <w:rPr>
                <w:rFonts w:ascii="Consolas" w:eastAsia="Times New Roman" w:hAnsi="Consolas" w:cs="Times New Roman"/>
                <w:b/>
                <w:bCs/>
                <w:color w:val="9F9D6D"/>
                <w:sz w:val="20"/>
                <w:szCs w:val="20"/>
              </w:rPr>
              <w:t>:</w:t>
            </w:r>
          </w:p>
          <w:p w14:paraId="1C7DFD64"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286EA95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32)</w:t>
            </w:r>
          </w:p>
          <w:p w14:paraId="386442EE"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'back\\x7f'</w:t>
            </w:r>
            <w:r w:rsidRPr="004D7866">
              <w:rPr>
                <w:rFonts w:ascii="Consolas" w:eastAsia="Times New Roman" w:hAnsi="Consolas" w:cs="Times New Roman"/>
                <w:b/>
                <w:bCs/>
                <w:color w:val="9F9D6D"/>
                <w:sz w:val="20"/>
                <w:szCs w:val="20"/>
              </w:rPr>
              <w:t>:</w:t>
            </w:r>
          </w:p>
          <w:p w14:paraId="79687EB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8</w:t>
            </w:r>
            <w:r w:rsidRPr="004D7866">
              <w:rPr>
                <w:rFonts w:ascii="Consolas" w:eastAsia="Times New Roman" w:hAnsi="Consolas" w:cs="Times New Roman"/>
                <w:b/>
                <w:bCs/>
                <w:color w:val="9F9D6D"/>
                <w:sz w:val="20"/>
                <w:szCs w:val="20"/>
              </w:rPr>
              <w:t>})</w:t>
            </w:r>
          </w:p>
          <w:p w14:paraId="38D360DF"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8)</w:t>
            </w:r>
          </w:p>
          <w:p w14:paraId="20380BAD"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'space'</w:t>
            </w:r>
            <w:r w:rsidRPr="004D7866">
              <w:rPr>
                <w:rFonts w:ascii="Consolas" w:eastAsia="Times New Roman" w:hAnsi="Consolas" w:cs="Times New Roman"/>
                <w:b/>
                <w:bCs/>
                <w:color w:val="9F9D6D"/>
                <w:sz w:val="20"/>
                <w:szCs w:val="20"/>
              </w:rPr>
              <w:t>:</w:t>
            </w:r>
          </w:p>
          <w:p w14:paraId="2124BC5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32</w:t>
            </w:r>
            <w:r w:rsidRPr="004D7866">
              <w:rPr>
                <w:rFonts w:ascii="Consolas" w:eastAsia="Times New Roman" w:hAnsi="Consolas" w:cs="Times New Roman"/>
                <w:b/>
                <w:bCs/>
                <w:color w:val="9F9D6D"/>
                <w:sz w:val="20"/>
                <w:szCs w:val="20"/>
              </w:rPr>
              <w:t>})</w:t>
            </w:r>
          </w:p>
          <w:p w14:paraId="195972C7"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elif</w:t>
            </w:r>
            <w:r w:rsidRPr="004D7866">
              <w:rPr>
                <w:rFonts w:ascii="Consolas" w:eastAsia="Times New Roman" w:hAnsi="Consolas" w:cs="Times New Roman"/>
                <w:color w:val="DCDCCC"/>
                <w:sz w:val="20"/>
                <w:szCs w:val="20"/>
              </w:rPr>
              <w:t xml:space="preserve"> keyPressed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DCA3A3"/>
                <w:sz w:val="20"/>
                <w:szCs w:val="20"/>
              </w:rPr>
              <w:t>'backspace'</w:t>
            </w:r>
            <w:r w:rsidRPr="004D7866">
              <w:rPr>
                <w:rFonts w:ascii="Consolas" w:eastAsia="Times New Roman" w:hAnsi="Consolas" w:cs="Times New Roman"/>
                <w:b/>
                <w:bCs/>
                <w:color w:val="9F9D6D"/>
                <w:sz w:val="20"/>
                <w:szCs w:val="20"/>
              </w:rPr>
              <w:t>:</w:t>
            </w:r>
          </w:p>
          <w:p w14:paraId="1794FFBB"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127</w:t>
            </w:r>
            <w:r w:rsidRPr="004D7866">
              <w:rPr>
                <w:rFonts w:ascii="Consolas" w:eastAsia="Times New Roman" w:hAnsi="Consolas" w:cs="Times New Roman"/>
                <w:b/>
                <w:bCs/>
                <w:color w:val="9F9D6D"/>
                <w:sz w:val="20"/>
                <w:szCs w:val="20"/>
              </w:rPr>
              <w:t>})</w:t>
            </w:r>
          </w:p>
          <w:p w14:paraId="4A236EB1"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else</w:t>
            </w:r>
            <w:r w:rsidRPr="004D7866">
              <w:rPr>
                <w:rFonts w:ascii="Consolas" w:eastAsia="Times New Roman" w:hAnsi="Consolas" w:cs="Times New Roman"/>
                <w:b/>
                <w:bCs/>
                <w:color w:val="9F9D6D"/>
                <w:sz w:val="20"/>
                <w:szCs w:val="20"/>
              </w:rPr>
              <w:t>:</w:t>
            </w:r>
          </w:p>
          <w:p w14:paraId="4C5A5A4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writer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writerow</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'keyPressed'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ord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keyPressed</w:t>
            </w:r>
            <w:r w:rsidRPr="004D7866">
              <w:rPr>
                <w:rFonts w:ascii="Consolas" w:eastAsia="Times New Roman" w:hAnsi="Consolas" w:cs="Times New Roman"/>
                <w:b/>
                <w:bCs/>
                <w:color w:val="9F9D6D"/>
                <w:sz w:val="20"/>
                <w:szCs w:val="20"/>
              </w:rPr>
              <w:t>)})</w:t>
            </w:r>
          </w:p>
          <w:p w14:paraId="41458DA3" w14:textId="77777777" w:rsidR="004D7866" w:rsidRPr="004D7866" w:rsidRDefault="004D7866" w:rsidP="004D7866">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#intKeysPressed = np.append(intKeysPressed, ord(keyPressed))</w:t>
            </w:r>
          </w:p>
          <w:p w14:paraId="24578321" w14:textId="77777777" w:rsidR="004D7866" w:rsidRPr="004D7866" w:rsidRDefault="004D7866" w:rsidP="004D7866">
            <w:pPr>
              <w:shd w:val="clear" w:color="auto" w:fill="3F3F3F"/>
              <w:rPr>
                <w:rFonts w:ascii="Times New Roman" w:eastAsia="Times New Roman" w:hAnsi="Times New Roman" w:cs="Times New Roman"/>
                <w:sz w:val="24"/>
                <w:szCs w:val="24"/>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FF271EA" w14:textId="77777777" w:rsidR="004D7866" w:rsidRDefault="004D7866" w:rsidP="00AF4157">
            <w:pPr>
              <w:pStyle w:val="BodyText"/>
              <w:rPr>
                <w:rFonts w:ascii="Times" w:hAnsi="Times"/>
                <w:noProof/>
              </w:rPr>
            </w:pPr>
          </w:p>
        </w:tc>
      </w:tr>
    </w:tbl>
    <w:p w14:paraId="6EBE4737" w14:textId="7229FA89" w:rsidR="004D7866" w:rsidRDefault="004D7866" w:rsidP="00AF4157">
      <w:pPr>
        <w:pStyle w:val="BodyText"/>
        <w:rPr>
          <w:rFonts w:ascii="Times" w:hAnsi="Times"/>
          <w:noProof/>
        </w:rPr>
      </w:pPr>
    </w:p>
    <w:p w14:paraId="5E22F490" w14:textId="633537AF" w:rsidR="000452C2" w:rsidRDefault="00375C0E" w:rsidP="00AF4157">
      <w:pPr>
        <w:pStyle w:val="BodyText"/>
        <w:rPr>
          <w:rFonts w:ascii="Times" w:hAnsi="Times"/>
          <w:b/>
          <w:noProof/>
        </w:rPr>
      </w:pPr>
      <w:bookmarkStart w:id="170" w:name="BuildNeuralNet"/>
      <w:r>
        <w:rPr>
          <w:rFonts w:ascii="Times" w:hAnsi="Times"/>
          <w:b/>
          <w:noProof/>
        </w:rPr>
        <w:t xml:space="preserve">Neural Network Building and </w:t>
      </w:r>
      <w:r w:rsidR="000452C2">
        <w:rPr>
          <w:rFonts w:ascii="Times" w:hAnsi="Times"/>
          <w:b/>
          <w:noProof/>
        </w:rPr>
        <w:t>Training</w:t>
      </w:r>
    </w:p>
    <w:bookmarkEnd w:id="170"/>
    <w:p w14:paraId="7E0D185E" w14:textId="592CA72B" w:rsidR="000452C2" w:rsidRPr="000452C2" w:rsidRDefault="000452C2" w:rsidP="00AF4157">
      <w:pPr>
        <w:pStyle w:val="BodyText"/>
        <w:rPr>
          <w:rFonts w:ascii="Times" w:hAnsi="Times"/>
          <w:noProof/>
        </w:rPr>
      </w:pPr>
      <w:r>
        <w:rPr>
          <w:rFonts w:ascii="Times" w:hAnsi="Times"/>
          <w:noProof/>
        </w:rPr>
        <w:t xml:space="preserve">The actual “machine learning” portion of the code. This is older. Current implementation has backwards learning and a for loop that cycles through different </w:t>
      </w:r>
      <w:r w:rsidR="00375C0E">
        <w:rPr>
          <w:rFonts w:ascii="Times" w:hAnsi="Times"/>
          <w:noProof/>
        </w:rPr>
        <w:t>neural networks.</w:t>
      </w:r>
    </w:p>
    <w:tbl>
      <w:tblPr>
        <w:tblStyle w:val="TableGrid"/>
        <w:tblW w:w="0" w:type="auto"/>
        <w:tblLook w:val="04A0" w:firstRow="1" w:lastRow="0" w:firstColumn="1" w:lastColumn="0" w:noHBand="0" w:noVBand="1"/>
      </w:tblPr>
      <w:tblGrid>
        <w:gridCol w:w="9576"/>
      </w:tblGrid>
      <w:tr w:rsidR="00296FB4" w14:paraId="4B45A835" w14:textId="77777777" w:rsidTr="00296FB4">
        <w:tc>
          <w:tcPr>
            <w:tcW w:w="9576" w:type="dxa"/>
          </w:tcPr>
          <w:p w14:paraId="55C9955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training.py</w:t>
            </w:r>
          </w:p>
          <w:p w14:paraId="3172E593"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train neural network</w:t>
            </w:r>
          </w:p>
          <w:p w14:paraId="1FDE105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003</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Rambo You</w:t>
            </w:r>
          </w:p>
          <w:p w14:paraId="2526C96E"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004</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University of Minnesota</w:t>
            </w:r>
          </w:p>
          <w:p w14:paraId="5C0A4E49"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Capstone MSST 2017</w:t>
            </w:r>
          </w:p>
          <w:p w14:paraId="126A31B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006</w:t>
            </w:r>
            <w:r w:rsidRPr="004D7866">
              <w:rPr>
                <w:rFonts w:ascii="Consolas" w:eastAsia="Times New Roman" w:hAnsi="Consolas" w:cs="Times New Roman"/>
                <w:color w:val="DCDCCC"/>
                <w:sz w:val="20"/>
                <w:szCs w:val="20"/>
              </w:rPr>
              <w:t xml:space="preserve"> </w:t>
            </w:r>
          </w:p>
          <w:p w14:paraId="0F031D1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007</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models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Sequential</w:t>
            </w:r>
          </w:p>
          <w:p w14:paraId="057FD7B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lastRenderedPageBreak/>
              <w:t>008</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layers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Flatten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TimeDistributed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Embedding</w:t>
            </w:r>
          </w:p>
          <w:p w14:paraId="14846C7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009</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keras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utils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np_utils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to_categorical</w:t>
            </w:r>
          </w:p>
          <w:p w14:paraId="3740EB6A"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010</w:t>
            </w:r>
            <w:r w:rsidRPr="004D7866">
              <w:rPr>
                <w:rFonts w:ascii="Consolas" w:eastAsia="Times New Roman" w:hAnsi="Consolas" w:cs="Times New Roman"/>
                <w:color w:val="DCDCCC"/>
                <w:sz w:val="20"/>
                <w:szCs w:val="20"/>
              </w:rPr>
              <w:t xml:space="preserve"> </w:t>
            </w:r>
          </w:p>
          <w:p w14:paraId="50941C7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011</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from</w:t>
            </w:r>
            <w:r w:rsidRPr="004D7866">
              <w:rPr>
                <w:rFonts w:ascii="Consolas" w:eastAsia="Times New Roman" w:hAnsi="Consolas" w:cs="Times New Roman"/>
                <w:color w:val="DCDCCC"/>
                <w:sz w:val="20"/>
                <w:szCs w:val="20"/>
              </w:rPr>
              <w:t xml:space="preserve"> processData </w:t>
            </w:r>
            <w:r w:rsidRPr="004D7866">
              <w:rPr>
                <w:rFonts w:ascii="Consolas" w:eastAsia="Times New Roman" w:hAnsi="Consolas" w:cs="Times New Roman"/>
                <w:b/>
                <w:bCs/>
                <w:color w:val="DFC47D"/>
                <w:sz w:val="20"/>
                <w:szCs w:val="20"/>
              </w:rPr>
              <w:t>import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p>
          <w:p w14:paraId="5D15151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012</w:t>
            </w:r>
            <w:r w:rsidRPr="004D7866">
              <w:rPr>
                <w:rFonts w:ascii="Consolas" w:eastAsia="Times New Roman" w:hAnsi="Consolas" w:cs="Times New Roman"/>
                <w:color w:val="DCDCCC"/>
                <w:sz w:val="20"/>
                <w:szCs w:val="20"/>
              </w:rPr>
              <w:t xml:space="preserve"> </w:t>
            </w:r>
          </w:p>
          <w:p w14:paraId="0CD5EF1E"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013</w:t>
            </w:r>
            <w:r w:rsidRPr="004D7866">
              <w:rPr>
                <w:rFonts w:ascii="Consolas" w:eastAsia="Times New Roman" w:hAnsi="Consolas" w:cs="Times New Roman"/>
                <w:color w:val="DCDCCC"/>
                <w:sz w:val="20"/>
                <w:szCs w:val="20"/>
              </w:rPr>
              <w:t xml:space="preserve"> max_features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34</w:t>
            </w:r>
          </w:p>
          <w:p w14:paraId="0642FF6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014</w:t>
            </w:r>
            <w:r w:rsidRPr="004D7866">
              <w:rPr>
                <w:rFonts w:ascii="Consolas" w:eastAsia="Times New Roman" w:hAnsi="Consolas" w:cs="Times New Roman"/>
                <w:color w:val="DCDCCC"/>
                <w:sz w:val="20"/>
                <w:szCs w:val="20"/>
              </w:rPr>
              <w:t xml:space="preserve"> </w:t>
            </w:r>
          </w:p>
          <w:p w14:paraId="534C0FE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015</w:t>
            </w:r>
            <w:r w:rsidRPr="004D7866">
              <w:rPr>
                <w:rFonts w:ascii="Consolas" w:eastAsia="Times New Roman" w:hAnsi="Consolas" w:cs="Times New Roman"/>
                <w:color w:val="DCDCCC"/>
                <w:sz w:val="20"/>
                <w:szCs w:val="20"/>
              </w:rPr>
              <w:t xml:space="preserve"> </w:t>
            </w:r>
          </w:p>
          <w:p w14:paraId="280A8DFF"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7F9F7F"/>
                <w:sz w:val="20"/>
                <w:szCs w:val="20"/>
              </w:rPr>
              <w:t>## shaping training data and labels for keras</w:t>
            </w:r>
          </w:p>
          <w:p w14:paraId="37F6464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017</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7DF2048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018</w:t>
            </w:r>
            <w:r w:rsidRPr="004D7866">
              <w:rPr>
                <w:rFonts w:ascii="Consolas" w:eastAsia="Times New Roman" w:hAnsi="Consolas" w:cs="Times New Roman"/>
                <w:color w:val="DCDCCC"/>
                <w:sz w:val="20"/>
                <w:szCs w:val="20"/>
              </w:rPr>
              <w:t xml:space="preserve"> x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48A5865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019</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p>
          <w:p w14:paraId="1120826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020</w:t>
            </w:r>
            <w:r w:rsidRPr="004D7866">
              <w:rPr>
                <w:rFonts w:ascii="Consolas" w:eastAsia="Times New Roman" w:hAnsi="Consolas" w:cs="Times New Roman"/>
                <w:color w:val="DCDCCC"/>
                <w:sz w:val="20"/>
                <w:szCs w:val="20"/>
              </w:rPr>
              <w:t xml:space="preserve"> y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2737F42D"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021</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trainingData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89F29C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022</w:t>
            </w:r>
            <w:r w:rsidRPr="004D7866">
              <w:rPr>
                <w:rFonts w:ascii="Consolas" w:eastAsia="Times New Roman" w:hAnsi="Consolas" w:cs="Times New Roman"/>
                <w:color w:val="DCDCCC"/>
                <w:sz w:val="20"/>
                <w:szCs w:val="20"/>
              </w:rPr>
              <w:t xml:space="preserve"> x_test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7D11AEE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023</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keysPressed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5001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len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trainingData</w:t>
            </w:r>
            <w:r w:rsidRPr="004D7866">
              <w:rPr>
                <w:rFonts w:ascii="Consolas" w:eastAsia="Times New Roman" w:hAnsi="Consolas" w:cs="Times New Roman"/>
                <w:b/>
                <w:bCs/>
                <w:color w:val="9F9D6D"/>
                <w:sz w:val="20"/>
                <w:szCs w:val="20"/>
              </w:rPr>
              <w:t>)]</w:t>
            </w:r>
          </w:p>
          <w:p w14:paraId="2A707D7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024</w:t>
            </w:r>
            <w:r w:rsidRPr="004D7866">
              <w:rPr>
                <w:rFonts w:ascii="Consolas" w:eastAsia="Times New Roman" w:hAnsi="Consolas" w:cs="Times New Roman"/>
                <w:color w:val="DCDCCC"/>
                <w:sz w:val="20"/>
                <w:szCs w:val="20"/>
              </w:rPr>
              <w:t xml:space="preserve"> y_test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np</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reshape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y_test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260</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p>
          <w:p w14:paraId="3889D6B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 = to_categorical(y)</w:t>
            </w:r>
          </w:p>
          <w:p w14:paraId="1AFFACFC"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#y_test = to_categorical(y_test)</w:t>
            </w:r>
          </w:p>
          <w:p w14:paraId="5D9C0C59"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027</w:t>
            </w:r>
            <w:r w:rsidRPr="004D7866">
              <w:rPr>
                <w:rFonts w:ascii="Consolas" w:eastAsia="Times New Roman" w:hAnsi="Consolas" w:cs="Times New Roman"/>
                <w:color w:val="DCDCCC"/>
                <w:sz w:val="20"/>
                <w:szCs w:val="20"/>
              </w:rPr>
              <w:t xml:space="preserve"> </w:t>
            </w:r>
          </w:p>
          <w:p w14:paraId="4692932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028</w:t>
            </w:r>
            <w:r w:rsidRPr="004D7866">
              <w:rPr>
                <w:rFonts w:ascii="Consolas" w:eastAsia="Times New Roman" w:hAnsi="Consolas" w:cs="Times New Roman"/>
                <w:color w:val="DCDCCC"/>
                <w:sz w:val="20"/>
                <w:szCs w:val="20"/>
              </w:rPr>
              <w:t xml:space="preserve"> </w:t>
            </w:r>
          </w:p>
          <w:p w14:paraId="002399A2"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029</w:t>
            </w:r>
            <w:r w:rsidRPr="004D7866">
              <w:rPr>
                <w:rFonts w:ascii="Consolas" w:eastAsia="Times New Roman" w:hAnsi="Consolas" w:cs="Times New Roman"/>
                <w:color w:val="DCDCCC"/>
                <w:sz w:val="20"/>
                <w:szCs w:val="20"/>
              </w:rPr>
              <w:t xml:space="preserve"> model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Sequential</w:t>
            </w:r>
            <w:r w:rsidRPr="004D7866">
              <w:rPr>
                <w:rFonts w:ascii="Consolas" w:eastAsia="Times New Roman" w:hAnsi="Consolas" w:cs="Times New Roman"/>
                <w:b/>
                <w:bCs/>
                <w:color w:val="9F9D6D"/>
                <w:sz w:val="20"/>
                <w:szCs w:val="20"/>
              </w:rPr>
              <w:t>()</w:t>
            </w:r>
          </w:p>
          <w:p w14:paraId="70C98F4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030</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Embedding</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max_features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p>
          <w:p w14:paraId="7F897B5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031</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'relu'</w:t>
            </w:r>
            <w:r w:rsidRPr="004D7866">
              <w:rPr>
                <w:rFonts w:ascii="Consolas" w:eastAsia="Times New Roman" w:hAnsi="Consolas" w:cs="Times New Roman"/>
                <w:b/>
                <w:bCs/>
                <w:color w:val="9F9D6D"/>
                <w:sz w:val="20"/>
                <w:szCs w:val="20"/>
              </w:rPr>
              <w:t>))</w:t>
            </w:r>
          </w:p>
          <w:p w14:paraId="584CBE65"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032</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LSTM</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recurrent_dropout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0.2</w:t>
            </w:r>
            <w:r w:rsidRPr="004D7866">
              <w:rPr>
                <w:rFonts w:ascii="Consolas" w:eastAsia="Times New Roman" w:hAnsi="Consolas" w:cs="Times New Roman"/>
                <w:b/>
                <w:bCs/>
                <w:color w:val="9F9D6D"/>
                <w:sz w:val="20"/>
                <w:szCs w:val="20"/>
              </w:rPr>
              <w:t>))</w:t>
            </w:r>
          </w:p>
          <w:p w14:paraId="13311F2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033</w:t>
            </w:r>
            <w:r w:rsidRPr="004D7866">
              <w:rPr>
                <w:rFonts w:ascii="Consolas" w:eastAsia="Times New Roman" w:hAnsi="Consolas" w:cs="Times New Roman"/>
                <w:color w:val="DCDCCC"/>
                <w:sz w:val="20"/>
                <w:szCs w:val="20"/>
              </w:rPr>
              <w:t xml:space="preserve"> </w:t>
            </w:r>
          </w:p>
          <w:p w14:paraId="5E84FBAD" w14:textId="619538B8"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034</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add</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Dense</w:t>
            </w:r>
            <w:r w:rsidRPr="004D7866">
              <w:rPr>
                <w:rFonts w:ascii="Consolas" w:eastAsia="Times New Roman" w:hAnsi="Consolas" w:cs="Times New Roman"/>
                <w:b/>
                <w:bCs/>
                <w:color w:val="9F9D6D"/>
                <w:sz w:val="20"/>
                <w:szCs w:val="20"/>
              </w:rPr>
              <w:t>(</w:t>
            </w:r>
            <w:r w:rsidR="009040BA">
              <w:rPr>
                <w:rFonts w:ascii="Consolas" w:eastAsia="Times New Roman" w:hAnsi="Consolas" w:cs="Times New Roman"/>
                <w:color w:val="8CD0D3"/>
                <w:sz w:val="20"/>
                <w:szCs w:val="20"/>
              </w:rPr>
              <w:t>64</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activation</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'sigmoid'</w:t>
            </w:r>
            <w:r w:rsidRPr="004D7866">
              <w:rPr>
                <w:rFonts w:ascii="Consolas" w:eastAsia="Times New Roman" w:hAnsi="Consolas" w:cs="Times New Roman"/>
                <w:b/>
                <w:bCs/>
                <w:color w:val="9F9D6D"/>
                <w:sz w:val="20"/>
                <w:szCs w:val="20"/>
              </w:rPr>
              <w:t>))</w:t>
            </w:r>
          </w:p>
          <w:p w14:paraId="2EB7F3E4"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#model.compile(loss='categorical_crossentropy', optimizer='adam', metrics=['accuracy'])</w:t>
            </w:r>
          </w:p>
          <w:p w14:paraId="621435B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036</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 this one works right now better:</w:t>
            </w:r>
          </w:p>
          <w:p w14:paraId="3C5D76B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037</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compile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loss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'binary_crossentropy'</w:t>
            </w:r>
            <w:r w:rsidRPr="004D7866">
              <w:rPr>
                <w:rFonts w:ascii="Consolas" w:eastAsia="Times New Roman" w:hAnsi="Consolas" w:cs="Times New Roman"/>
                <w:b/>
                <w:bCs/>
                <w:color w:val="9F9D6D"/>
                <w:sz w:val="20"/>
                <w:szCs w:val="20"/>
              </w:rPr>
              <w:t>,</w:t>
            </w:r>
          </w:p>
          <w:p w14:paraId="689F032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038</w:t>
            </w:r>
            <w:r w:rsidRPr="004D7866">
              <w:rPr>
                <w:rFonts w:ascii="Consolas" w:eastAsia="Times New Roman" w:hAnsi="Consolas" w:cs="Times New Roman"/>
                <w:color w:val="DCDCCC"/>
                <w:sz w:val="20"/>
                <w:szCs w:val="20"/>
              </w:rPr>
              <w:t xml:space="preserve">               optimizer</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'adam'</w:t>
            </w:r>
            <w:r w:rsidRPr="004D7866">
              <w:rPr>
                <w:rFonts w:ascii="Consolas" w:eastAsia="Times New Roman" w:hAnsi="Consolas" w:cs="Times New Roman"/>
                <w:b/>
                <w:bCs/>
                <w:color w:val="9F9D6D"/>
                <w:sz w:val="20"/>
                <w:szCs w:val="20"/>
              </w:rPr>
              <w:t>,</w:t>
            </w:r>
          </w:p>
          <w:p w14:paraId="37498288"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039</w:t>
            </w:r>
            <w:r w:rsidRPr="004D7866">
              <w:rPr>
                <w:rFonts w:ascii="Consolas" w:eastAsia="Times New Roman" w:hAnsi="Consolas" w:cs="Times New Roman"/>
                <w:color w:val="DCDCCC"/>
                <w:sz w:val="20"/>
                <w:szCs w:val="20"/>
              </w:rPr>
              <w:t xml:space="preserve">               metrics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A3A3"/>
                <w:sz w:val="20"/>
                <w:szCs w:val="20"/>
              </w:rPr>
              <w:t>'accuracy'</w:t>
            </w:r>
            <w:r w:rsidRPr="004D7866">
              <w:rPr>
                <w:rFonts w:ascii="Consolas" w:eastAsia="Times New Roman" w:hAnsi="Consolas" w:cs="Times New Roman"/>
                <w:b/>
                <w:bCs/>
                <w:color w:val="9F9D6D"/>
                <w:sz w:val="20"/>
                <w:szCs w:val="20"/>
              </w:rPr>
              <w:t>])</w:t>
            </w:r>
          </w:p>
          <w:p w14:paraId="1A216331"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040</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i/>
                <w:iCs/>
                <w:color w:val="7F9F7F"/>
                <w:sz w:val="20"/>
                <w:szCs w:val="20"/>
              </w:rPr>
              <w:t>#model.fit(x, y, epochs=5,batch_size=1, verbose=2, validation_data=(x_test, y_test))</w:t>
            </w:r>
          </w:p>
          <w:p w14:paraId="0DE702BB"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041</w:t>
            </w:r>
            <w:r w:rsidRPr="004D7866">
              <w:rPr>
                <w:rFonts w:ascii="Consolas" w:eastAsia="Times New Roman" w:hAnsi="Consolas" w:cs="Times New Roman"/>
                <w:color w:val="DCDCCC"/>
                <w:sz w:val="20"/>
                <w:szCs w:val="20"/>
              </w:rPr>
              <w:t xml:space="preserve"> </w:t>
            </w:r>
          </w:p>
          <w:p w14:paraId="72606EB0"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042</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def</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color w:val="CEDF99"/>
                <w:sz w:val="20"/>
                <w:szCs w:val="20"/>
              </w:rPr>
              <w:t>train</w:t>
            </w:r>
            <w:r w:rsidRPr="004D7866">
              <w:rPr>
                <w:rFonts w:ascii="Consolas" w:eastAsia="Times New Roman" w:hAnsi="Consolas" w:cs="Times New Roman"/>
                <w:b/>
                <w:bCs/>
                <w:color w:val="9F9D6D"/>
                <w:sz w:val="20"/>
                <w:szCs w:val="20"/>
              </w:rPr>
              <w:t>():</w:t>
            </w:r>
          </w:p>
          <w:p w14:paraId="78833CF6"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043</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fit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epochs</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5</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batch_size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1</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verbose</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8CD0D3"/>
                <w:sz w:val="20"/>
                <w:szCs w:val="20"/>
              </w:rPr>
              <w:t>2</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validation_data</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x_test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y_test</w:t>
            </w:r>
            <w:r w:rsidRPr="004D7866">
              <w:rPr>
                <w:rFonts w:ascii="Consolas" w:eastAsia="Times New Roman" w:hAnsi="Consolas" w:cs="Times New Roman"/>
                <w:b/>
                <w:bCs/>
                <w:color w:val="9F9D6D"/>
                <w:sz w:val="20"/>
                <w:szCs w:val="20"/>
              </w:rPr>
              <w:t>))</w:t>
            </w:r>
          </w:p>
          <w:p w14:paraId="5DC6A047"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044</w:t>
            </w:r>
            <w:r w:rsidRPr="004D7866">
              <w:rPr>
                <w:rFonts w:ascii="Consolas" w:eastAsia="Times New Roman" w:hAnsi="Consolas" w:cs="Times New Roman"/>
                <w:color w:val="DCDCCC"/>
                <w:sz w:val="20"/>
                <w:szCs w:val="20"/>
              </w:rPr>
              <w:t xml:space="preserve">     predict </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 xml:space="preserve"> model</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predict</w:t>
            </w:r>
            <w:r w:rsidRPr="004D7866">
              <w:rPr>
                <w:rFonts w:ascii="Consolas" w:eastAsia="Times New Roman" w:hAnsi="Consolas" w:cs="Times New Roman"/>
                <w:b/>
                <w:bCs/>
                <w:color w:val="9F9D6D"/>
                <w:sz w:val="20"/>
                <w:szCs w:val="20"/>
              </w:rPr>
              <w:t>(</w:t>
            </w:r>
            <w:r w:rsidRPr="004D7866">
              <w:rPr>
                <w:rFonts w:ascii="Consolas" w:eastAsia="Times New Roman" w:hAnsi="Consolas" w:cs="Times New Roman"/>
                <w:color w:val="DCDCCC"/>
                <w:sz w:val="20"/>
                <w:szCs w:val="20"/>
              </w:rPr>
              <w:t>x</w:t>
            </w:r>
            <w:r w:rsidRPr="004D7866">
              <w:rPr>
                <w:rFonts w:ascii="Consolas" w:eastAsia="Times New Roman" w:hAnsi="Consolas" w:cs="Times New Roman"/>
                <w:b/>
                <w:bCs/>
                <w:color w:val="9F9D6D"/>
                <w:sz w:val="20"/>
                <w:szCs w:val="20"/>
              </w:rPr>
              <w:t>)</w:t>
            </w:r>
          </w:p>
          <w:p w14:paraId="27FFA7D3" w14:textId="77777777" w:rsidR="00296FB4" w:rsidRPr="004D7866"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045</w:t>
            </w:r>
            <w:r w:rsidRPr="004D7866">
              <w:rPr>
                <w:rFonts w:ascii="Consolas" w:eastAsia="Times New Roman" w:hAnsi="Consolas" w:cs="Times New Roman"/>
                <w:color w:val="DCDCCC"/>
                <w:sz w:val="20"/>
                <w:szCs w:val="20"/>
              </w:rPr>
              <w:t xml:space="preserve">     </w:t>
            </w:r>
            <w:r w:rsidRPr="004D7866">
              <w:rPr>
                <w:rFonts w:ascii="Consolas" w:eastAsia="Times New Roman" w:hAnsi="Consolas" w:cs="Times New Roman"/>
                <w:b/>
                <w:bCs/>
                <w:color w:val="DFC47D"/>
                <w:sz w:val="20"/>
                <w:szCs w:val="20"/>
              </w:rPr>
              <w:t>return</w:t>
            </w:r>
            <w:r w:rsidRPr="004D7866">
              <w:rPr>
                <w:rFonts w:ascii="Consolas" w:eastAsia="Times New Roman" w:hAnsi="Consolas" w:cs="Times New Roman"/>
                <w:color w:val="DCDCCC"/>
                <w:sz w:val="20"/>
                <w:szCs w:val="20"/>
              </w:rPr>
              <w:t xml:space="preserve"> predict</w:t>
            </w:r>
          </w:p>
          <w:p w14:paraId="6A68A317" w14:textId="26E0F73D" w:rsidR="00296FB4" w:rsidRPr="00296FB4" w:rsidRDefault="00296FB4" w:rsidP="00296FB4">
            <w:pPr>
              <w:shd w:val="clear" w:color="auto" w:fill="3F3F3F"/>
              <w:rPr>
                <w:rFonts w:ascii="Consolas" w:eastAsia="Times New Roman" w:hAnsi="Consolas" w:cs="Times New Roman"/>
                <w:color w:val="DCDCCC"/>
                <w:sz w:val="20"/>
                <w:szCs w:val="20"/>
              </w:rPr>
            </w:pPr>
            <w:r w:rsidRPr="004D7866">
              <w:rPr>
                <w:rFonts w:ascii="Consolas" w:eastAsia="Times New Roman" w:hAnsi="Consolas" w:cs="Times New Roman"/>
                <w:color w:val="8CD0D3"/>
                <w:sz w:val="20"/>
                <w:szCs w:val="20"/>
              </w:rPr>
              <w:t>046</w:t>
            </w:r>
            <w:r>
              <w:rPr>
                <w:rFonts w:ascii="Consolas" w:eastAsia="Times New Roman" w:hAnsi="Consolas" w:cs="Times New Roman"/>
                <w:color w:val="DCDCCC"/>
                <w:sz w:val="20"/>
                <w:szCs w:val="20"/>
              </w:rPr>
              <w:t xml:space="preserve"> </w:t>
            </w:r>
          </w:p>
        </w:tc>
      </w:tr>
    </w:tbl>
    <w:p w14:paraId="0B2B6453" w14:textId="77777777" w:rsidR="00296FB4" w:rsidRDefault="00296FB4" w:rsidP="00AF4157">
      <w:pPr>
        <w:pStyle w:val="BodyText"/>
        <w:rPr>
          <w:rFonts w:ascii="Times" w:hAnsi="Times"/>
          <w:noProof/>
        </w:rPr>
      </w:pPr>
    </w:p>
    <w:p w14:paraId="2552D8E7" w14:textId="77777777" w:rsidR="000B7D9C" w:rsidRDefault="000B7D9C" w:rsidP="00AF4157">
      <w:pPr>
        <w:pStyle w:val="BodyText"/>
        <w:rPr>
          <w:rFonts w:ascii="Times" w:hAnsi="Times"/>
          <w:b/>
          <w:noProof/>
        </w:rPr>
      </w:pPr>
      <w:bookmarkStart w:id="171" w:name="VictimDataCollection"/>
      <w:r>
        <w:rPr>
          <w:rFonts w:ascii="Times" w:hAnsi="Times"/>
          <w:b/>
          <w:noProof/>
        </w:rPr>
        <w:t>Victim Data Collection</w:t>
      </w:r>
    </w:p>
    <w:bookmarkEnd w:id="171"/>
    <w:p w14:paraId="4F7D42AB" w14:textId="14A49BDD" w:rsidR="00FD4386" w:rsidRDefault="00A06357" w:rsidP="00AF4157">
      <w:pPr>
        <w:pStyle w:val="BodyText"/>
        <w:rPr>
          <w:rFonts w:ascii="Times" w:hAnsi="Times"/>
          <w:noProof/>
        </w:rPr>
      </w:pPr>
      <w:r>
        <w:rPr>
          <w:rFonts w:ascii="Times" w:hAnsi="Times"/>
          <w:noProof/>
        </w:rPr>
        <w:t xml:space="preserve">A program written by </w:t>
      </w:r>
      <w:r w:rsidRPr="00A06357">
        <w:rPr>
          <w:rFonts w:ascii="Times" w:hAnsi="Times"/>
          <w:noProof/>
        </w:rPr>
        <w:t>Theodoros Giannakopoulos</w:t>
      </w:r>
      <w:r>
        <w:rPr>
          <w:rFonts w:ascii="Times" w:hAnsi="Times"/>
          <w:noProof/>
        </w:rPr>
        <w:t xml:space="preserve">, </w:t>
      </w:r>
      <w:r w:rsidR="00FD4386">
        <w:rPr>
          <w:rFonts w:ascii="Times" w:hAnsi="Times"/>
          <w:noProof/>
        </w:rPr>
        <w:t>Paura</w:t>
      </w:r>
      <w:r w:rsidR="00330F66">
        <w:rPr>
          <w:rFonts w:ascii="Times" w:hAnsi="Times"/>
          <w:noProof/>
        </w:rPr>
        <w:t>,</w:t>
      </w:r>
      <w:r>
        <w:rPr>
          <w:rStyle w:val="FootnoteReference"/>
          <w:rFonts w:ascii="Times" w:hAnsi="Times"/>
          <w:noProof/>
        </w:rPr>
        <w:footnoteReference w:id="36"/>
      </w:r>
      <w:r>
        <w:rPr>
          <w:rFonts w:ascii="Times" w:hAnsi="Times"/>
          <w:noProof/>
        </w:rPr>
        <w:t xml:space="preserve"> was modified for active listening of keyboard emanations.</w:t>
      </w:r>
      <w:r w:rsidR="00FD4386">
        <w:rPr>
          <w:rFonts w:ascii="Times" w:hAnsi="Times"/>
          <w:noProof/>
        </w:rPr>
        <w:t xml:space="preserve"> </w:t>
      </w:r>
      <w:r w:rsidR="00BC68E0">
        <w:rPr>
          <w:rFonts w:ascii="Times" w:hAnsi="Times"/>
          <w:noProof/>
        </w:rPr>
        <w:t xml:space="preserve">Charting, data processing, and other functions were removed for efficiency. </w:t>
      </w:r>
      <w:r w:rsidR="00330F66">
        <w:rPr>
          <w:rFonts w:ascii="Times" w:hAnsi="Times"/>
          <w:noProof/>
        </w:rPr>
        <w:t xml:space="preserve">The resolution of the default audio recordings were also increased for a higher chance of recognizing audio features. </w:t>
      </w:r>
      <w:r>
        <w:rPr>
          <w:rFonts w:ascii="Times" w:hAnsi="Times"/>
          <w:noProof/>
        </w:rPr>
        <w:t>There is about a 3 ms latency before the audio starts recording.</w:t>
      </w:r>
      <w:r w:rsidR="00BC68E0">
        <w:rPr>
          <w:rFonts w:ascii="Times" w:hAnsi="Times"/>
          <w:noProof/>
        </w:rPr>
        <w:t xml:space="preserve"> Sound activation requirements were lowered slightly to account for lower energy signal of keyboard presses.</w:t>
      </w:r>
      <w:r w:rsidR="00FF084C">
        <w:rPr>
          <w:rFonts w:ascii="Times" w:hAnsi="Times"/>
          <w:noProof/>
        </w:rPr>
        <w:t xml:space="preserve"> Paura was written for Python 2, and was </w:t>
      </w:r>
      <w:r w:rsidR="00FF084C">
        <w:rPr>
          <w:rFonts w:ascii="Times" w:hAnsi="Times"/>
          <w:noProof/>
        </w:rPr>
        <w:lastRenderedPageBreak/>
        <w:t xml:space="preserve">modified to work with version </w:t>
      </w:r>
      <w:r w:rsidR="00330F66">
        <w:rPr>
          <w:rFonts w:ascii="Times" w:hAnsi="Times"/>
          <w:noProof/>
        </w:rPr>
        <w:t>3 for this paper. Orginal line numbers were kept in an attempt to track changes from original code.</w:t>
      </w:r>
    </w:p>
    <w:p w14:paraId="23E3D630" w14:textId="77777777" w:rsidR="000B7D9C" w:rsidRDefault="000B7D9C" w:rsidP="00AF4157">
      <w:pPr>
        <w:pStyle w:val="BodyText"/>
        <w:rPr>
          <w:rFonts w:ascii="Times" w:hAnsi="Times"/>
          <w:noProof/>
        </w:rPr>
      </w:pPr>
    </w:p>
    <w:tbl>
      <w:tblPr>
        <w:tblStyle w:val="TableGrid"/>
        <w:tblW w:w="10098" w:type="dxa"/>
        <w:tblLook w:val="04A0" w:firstRow="1" w:lastRow="0" w:firstColumn="1" w:lastColumn="0" w:noHBand="0" w:noVBand="1"/>
      </w:tblPr>
      <w:tblGrid>
        <w:gridCol w:w="10098"/>
      </w:tblGrid>
      <w:tr w:rsidR="00FD4386" w14:paraId="5C5FCC43" w14:textId="77777777" w:rsidTr="000B7D9C">
        <w:tc>
          <w:tcPr>
            <w:tcW w:w="10098" w:type="dxa"/>
          </w:tcPr>
          <w:p w14:paraId="086171E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016</w:t>
            </w:r>
            <w:r w:rsidRPr="00FD4386">
              <w:rPr>
                <w:rFonts w:ascii="Consolas" w:eastAsia="Times New Roman" w:hAnsi="Consolas" w:cs="Times New Roman"/>
                <w:color w:val="DCDCCC"/>
                <w:sz w:val="20"/>
                <w:szCs w:val="20"/>
              </w:rPr>
              <w:t xml:space="preserve"> </w:t>
            </w:r>
          </w:p>
          <w:p w14:paraId="1D5AF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017</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460FE95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018</w:t>
            </w:r>
            <w:r w:rsidRPr="00FD4386">
              <w:rPr>
                <w:rFonts w:ascii="Consolas" w:eastAsia="Times New Roman" w:hAnsi="Consolas" w:cs="Times New Roman"/>
                <w:color w:val="DCDCCC"/>
                <w:sz w:val="20"/>
                <w:szCs w:val="20"/>
              </w:rPr>
              <w:t xml:space="preserve"> HeightPlot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w:t>
            </w:r>
          </w:p>
          <w:p w14:paraId="6B77951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019</w:t>
            </w:r>
            <w:r w:rsidRPr="00FD4386">
              <w:rPr>
                <w:rFonts w:ascii="Consolas" w:eastAsia="Times New Roman" w:hAnsi="Consolas" w:cs="Times New Roman"/>
                <w:color w:val="DCDCCC"/>
                <w:sz w:val="20"/>
                <w:szCs w:val="20"/>
              </w:rPr>
              <w:t xml:space="preserve"> WidthPlot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720</w:t>
            </w:r>
          </w:p>
          <w:p w14:paraId="65A019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020</w:t>
            </w:r>
            <w:r w:rsidRPr="00FD4386">
              <w:rPr>
                <w:rFonts w:ascii="Consolas" w:eastAsia="Times New Roman" w:hAnsi="Consolas" w:cs="Times New Roman"/>
                <w:color w:val="DCDCCC"/>
                <w:sz w:val="20"/>
                <w:szCs w:val="20"/>
              </w:rPr>
              <w:t xml:space="preserve"> statusHeight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150</w:t>
            </w:r>
            <w:r w:rsidRPr="00FD4386">
              <w:rPr>
                <w:rFonts w:ascii="Consolas" w:eastAsia="Times New Roman" w:hAnsi="Consolas" w:cs="Times New Roman"/>
                <w:b/>
                <w:bCs/>
                <w:color w:val="9F9D6D"/>
                <w:sz w:val="20"/>
                <w:szCs w:val="20"/>
              </w:rPr>
              <w:t>;</w:t>
            </w:r>
          </w:p>
          <w:p w14:paraId="49F4BFF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021</w:t>
            </w:r>
            <w:r w:rsidRPr="00FD4386">
              <w:rPr>
                <w:rFonts w:ascii="Consolas" w:eastAsia="Times New Roman" w:hAnsi="Consolas" w:cs="Times New Roman"/>
                <w:color w:val="DCDCCC"/>
                <w:sz w:val="20"/>
                <w:szCs w:val="20"/>
              </w:rPr>
              <w:t xml:space="preserve"> minActivityDuration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p>
          <w:p w14:paraId="4D75C7F7" w14:textId="4203F8E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022</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p>
          <w:p w14:paraId="3A85290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023</w:t>
            </w:r>
            <w:r w:rsidRPr="00FD4386">
              <w:rPr>
                <w:rFonts w:ascii="Consolas" w:eastAsia="Times New Roman" w:hAnsi="Consolas" w:cs="Times New Roman"/>
                <w:color w:val="DCDCCC"/>
                <w:sz w:val="20"/>
                <w:szCs w:val="20"/>
              </w:rPr>
              <w:t xml:space="preserve"> </w:t>
            </w:r>
          </w:p>
          <w:p w14:paraId="218379F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EDF99"/>
                <w:sz w:val="20"/>
                <w:szCs w:val="20"/>
              </w:rPr>
              <w:t>signal_handler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frame</w:t>
            </w:r>
            <w:r w:rsidRPr="00FD4386">
              <w:rPr>
                <w:rFonts w:ascii="Consolas" w:eastAsia="Times New Roman" w:hAnsi="Consolas" w:cs="Times New Roman"/>
                <w:b/>
                <w:bCs/>
                <w:color w:val="9F9D6D"/>
                <w:sz w:val="20"/>
                <w:szCs w:val="20"/>
              </w:rPr>
              <w:t>):</w:t>
            </w:r>
          </w:p>
          <w:p w14:paraId="4BE9ACD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025</w:t>
            </w:r>
            <w:r w:rsidRPr="00FD4386">
              <w:rPr>
                <w:rFonts w:ascii="Consolas" w:eastAsia="Times New Roman" w:hAnsi="Consolas" w:cs="Times New Roman"/>
                <w:color w:val="DCDCCC"/>
                <w:sz w:val="20"/>
                <w:szCs w:val="20"/>
              </w:rPr>
              <w:t xml:space="preserve">     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"output.wav"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allData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write final buffer to wav file</w:t>
            </w:r>
          </w:p>
          <w:p w14:paraId="5E98F7A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print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A3A3"/>
                <w:sz w:val="20"/>
                <w:szCs w:val="20"/>
              </w:rPr>
              <w:t>'You pressed Ctrl+C!'</w:t>
            </w:r>
            <w:r w:rsidRPr="00FD4386">
              <w:rPr>
                <w:rFonts w:ascii="Consolas" w:eastAsia="Times New Roman" w:hAnsi="Consolas" w:cs="Times New Roman"/>
                <w:b/>
                <w:bCs/>
                <w:color w:val="9F9D6D"/>
                <w:sz w:val="20"/>
                <w:szCs w:val="20"/>
              </w:rPr>
              <w:t>)</w:t>
            </w:r>
          </w:p>
          <w:p w14:paraId="2D62381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027</w:t>
            </w:r>
            <w:r w:rsidRPr="00FD4386">
              <w:rPr>
                <w:rFonts w:ascii="Consolas" w:eastAsia="Times New Roman" w:hAnsi="Consolas" w:cs="Times New Roman"/>
                <w:color w:val="DCDCCC"/>
                <w:sz w:val="20"/>
                <w:szCs w:val="20"/>
              </w:rPr>
              <w:t xml:space="preserve">     sys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exit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2C0F4D9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028</w:t>
            </w:r>
            <w:r w:rsidRPr="00FD4386">
              <w:rPr>
                <w:rFonts w:ascii="Consolas" w:eastAsia="Times New Roman" w:hAnsi="Consolas" w:cs="Times New Roman"/>
                <w:color w:val="DCDCCC"/>
                <w:sz w:val="20"/>
                <w:szCs w:val="20"/>
              </w:rPr>
              <w:t xml:space="preserve"> 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signal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SIGINT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signal_handler</w:t>
            </w:r>
            <w:r w:rsidRPr="00FD4386">
              <w:rPr>
                <w:rFonts w:ascii="Consolas" w:eastAsia="Times New Roman" w:hAnsi="Consolas" w:cs="Times New Roman"/>
                <w:b/>
                <w:bCs/>
                <w:color w:val="9F9D6D"/>
                <w:sz w:val="20"/>
                <w:szCs w:val="20"/>
              </w:rPr>
              <w:t>)</w:t>
            </w:r>
          </w:p>
          <w:p w14:paraId="62211F6E" w14:textId="77777777" w:rsid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029</w:t>
            </w:r>
            <w:r w:rsidRPr="00FD4386">
              <w:rPr>
                <w:rFonts w:ascii="Consolas" w:eastAsia="Times New Roman" w:hAnsi="Consolas" w:cs="Times New Roman"/>
                <w:color w:val="DCDCCC"/>
                <w:sz w:val="20"/>
                <w:szCs w:val="20"/>
              </w:rPr>
              <w:t xml:space="preserve"> </w:t>
            </w:r>
          </w:p>
          <w:p w14:paraId="21EEE763" w14:textId="440E9C29" w:rsidR="009407BD" w:rsidRPr="00FD4386" w:rsidRDefault="009407BD" w:rsidP="00FD4386">
            <w:pPr>
              <w:shd w:val="clear" w:color="auto" w:fill="3F3F3F"/>
              <w:rPr>
                <w:rFonts w:ascii="Consolas" w:eastAsia="Times New Roman" w:hAnsi="Consolas" w:cs="Times New Roman"/>
                <w:color w:val="DCDCCC"/>
                <w:sz w:val="20"/>
                <w:szCs w:val="20"/>
              </w:rPr>
            </w:pPr>
          </w:p>
          <w:p w14:paraId="4CF0EAB4"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8CD0D3"/>
                <w:sz w:val="20"/>
                <w:szCs w:val="20"/>
              </w:rPr>
              <w:t>094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7F9F7F"/>
                <w:sz w:val="20"/>
                <w:szCs w:val="20"/>
              </w:rPr>
              <w:t>'''</w:t>
            </w:r>
          </w:p>
          <w:p w14:paraId="5168EC28" w14:textId="77777777" w:rsidR="00FD4386" w:rsidRPr="00FD4386" w:rsidRDefault="00FD4386" w:rsidP="00FD4386">
            <w:pPr>
              <w:shd w:val="clear" w:color="auto" w:fill="3F3F3F"/>
              <w:rPr>
                <w:rFonts w:ascii="Consolas" w:eastAsia="Times New Roman" w:hAnsi="Consolas" w:cs="Times New Roman"/>
                <w:color w:val="7F9F7F"/>
                <w:sz w:val="20"/>
                <w:szCs w:val="20"/>
              </w:rPr>
            </w:pPr>
            <w:r w:rsidRPr="00FD4386">
              <w:rPr>
                <w:rFonts w:ascii="Consolas" w:eastAsia="Times New Roman" w:hAnsi="Consolas" w:cs="Times New Roman"/>
                <w:color w:val="7F9F7F"/>
                <w:sz w:val="20"/>
                <w:szCs w:val="20"/>
              </w:rPr>
              <w:t>095 Basic functionality:</w:t>
            </w:r>
          </w:p>
          <w:p w14:paraId="4138A2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7F9F7F"/>
                <w:sz w:val="20"/>
                <w:szCs w:val="20"/>
              </w:rPr>
              <w:t>096 '''</w:t>
            </w:r>
          </w:p>
          <w:p w14:paraId="34C019BE" w14:textId="35235B9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EDF99"/>
                <w:sz w:val="20"/>
                <w:szCs w:val="20"/>
              </w:rPr>
              <w:t>recordAudioSegments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00BC68E0">
              <w:rPr>
                <w:rFonts w:ascii="Consolas" w:eastAsia="Times New Roman" w:hAnsi="Consolas" w:cs="Times New Roman"/>
                <w:color w:val="8CD0D3"/>
                <w:sz w:val="20"/>
                <w:szCs w:val="20"/>
              </w:rPr>
              <w:t>44100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showSpectrogram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showChromagram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recordActivity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False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8A85BC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098</w:t>
            </w:r>
            <w:r w:rsidRPr="00FD4386">
              <w:rPr>
                <w:rFonts w:ascii="Consolas" w:eastAsia="Times New Roman" w:hAnsi="Consolas" w:cs="Times New Roman"/>
                <w:color w:val="DCDCCC"/>
                <w:sz w:val="20"/>
                <w:szCs w:val="20"/>
              </w:rPr>
              <w:t xml:space="preserve">     </w:t>
            </w:r>
          </w:p>
          <w:p w14:paraId="7DD68FC6" w14:textId="5BDBBCA3"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099</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print</w:t>
            </w:r>
            <w:r w:rsidR="009407BD" w:rsidRPr="00FD4386">
              <w:rPr>
                <w:rFonts w:ascii="Consolas" w:eastAsia="Times New Roman" w:hAnsi="Consolas" w:cs="Times New Roman"/>
                <w:b/>
                <w:bCs/>
                <w:color w:val="9F9D6D"/>
                <w:sz w:val="20"/>
                <w:szCs w:val="20"/>
              </w:rPr>
              <w:t>(</w:t>
            </w:r>
            <w:r w:rsidR="00552AB6">
              <w:rPr>
                <w:rFonts w:ascii="Consolas" w:eastAsia="Times New Roman" w:hAnsi="Consolas" w:cs="Times New Roman"/>
                <w:color w:val="CC9393"/>
                <w:sz w:val="20"/>
                <w:szCs w:val="20"/>
              </w:rPr>
              <w:t>“P</w:t>
            </w:r>
            <w:r w:rsidRPr="00FD4386">
              <w:rPr>
                <w:rFonts w:ascii="Consolas" w:eastAsia="Times New Roman" w:hAnsi="Consolas" w:cs="Times New Roman"/>
                <w:color w:val="CC9393"/>
                <w:sz w:val="20"/>
                <w:szCs w:val="20"/>
              </w:rPr>
              <w:t>ress Ctr+C to stop recording</w:t>
            </w:r>
            <w:r w:rsidR="00552AB6">
              <w:rPr>
                <w:rFonts w:ascii="Consolas" w:eastAsia="Times New Roman" w:hAnsi="Consolas" w:cs="Times New Roman"/>
                <w:color w:val="CC9393"/>
                <w:sz w:val="20"/>
                <w:szCs w:val="20"/>
              </w:rPr>
              <w:t>”</w:t>
            </w:r>
            <w:r w:rsidR="009407BD" w:rsidRPr="00FD4386">
              <w:rPr>
                <w:rFonts w:ascii="Consolas" w:eastAsia="Times New Roman" w:hAnsi="Consolas" w:cs="Times New Roman"/>
                <w:b/>
                <w:bCs/>
                <w:color w:val="9F9D6D"/>
                <w:sz w:val="20"/>
                <w:szCs w:val="20"/>
              </w:rPr>
              <w:t>)</w:t>
            </w:r>
          </w:p>
          <w:p w14:paraId="2B56AA0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100</w:t>
            </w:r>
            <w:r w:rsidRPr="00FD4386">
              <w:rPr>
                <w:rFonts w:ascii="Consolas" w:eastAsia="Times New Roman" w:hAnsi="Consolas" w:cs="Times New Roman"/>
                <w:color w:val="DCDCCC"/>
                <w:sz w:val="20"/>
                <w:szCs w:val="20"/>
              </w:rPr>
              <w:t xml:space="preserve"> </w:t>
            </w:r>
          </w:p>
          <w:p w14:paraId="36C47A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101</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datetime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strftime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"%Y_%m_%d_%I:%M%p"</w:t>
            </w:r>
            <w:r w:rsidRPr="00FD4386">
              <w:rPr>
                <w:rFonts w:ascii="Consolas" w:eastAsia="Times New Roman" w:hAnsi="Consolas" w:cs="Times New Roman"/>
                <w:b/>
                <w:bCs/>
                <w:color w:val="9F9D6D"/>
                <w:sz w:val="20"/>
                <w:szCs w:val="20"/>
              </w:rPr>
              <w:t>)</w:t>
            </w:r>
          </w:p>
          <w:p w14:paraId="2A9392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102</w:t>
            </w:r>
            <w:r w:rsidRPr="00FD4386">
              <w:rPr>
                <w:rFonts w:ascii="Consolas" w:eastAsia="Times New Roman" w:hAnsi="Consolas" w:cs="Times New Roman"/>
                <w:color w:val="DCDCCC"/>
                <w:sz w:val="20"/>
                <w:szCs w:val="20"/>
              </w:rPr>
              <w:t xml:space="preserve"> </w:t>
            </w:r>
          </w:p>
          <w:p w14:paraId="7A7054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103</w:t>
            </w:r>
            <w:r w:rsidRPr="00FD4386">
              <w:rPr>
                <w:rFonts w:ascii="Consolas" w:eastAsia="Times New Roman" w:hAnsi="Consolas" w:cs="Times New Roman"/>
                <w:color w:val="DCDCCC"/>
                <w:sz w:val="20"/>
                <w:szCs w:val="20"/>
              </w:rPr>
              <w:t xml:space="preserve">     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STD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loadMEANS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"svmMovies8classesMEANS"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load MEAN feature values </w:t>
            </w:r>
          </w:p>
          <w:p w14:paraId="426CE3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104</w:t>
            </w:r>
            <w:r w:rsidRPr="00FD4386">
              <w:rPr>
                <w:rFonts w:ascii="Consolas" w:eastAsia="Times New Roman" w:hAnsi="Consolas" w:cs="Times New Roman"/>
                <w:color w:val="DCDCCC"/>
                <w:sz w:val="20"/>
                <w:szCs w:val="20"/>
              </w:rPr>
              <w:t xml:space="preserve"> </w:t>
            </w:r>
          </w:p>
          <w:p w14:paraId="667224E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105</w:t>
            </w:r>
            <w:r w:rsidRPr="00FD4386">
              <w:rPr>
                <w:rFonts w:ascii="Consolas" w:eastAsia="Times New Roman" w:hAnsi="Consolas" w:cs="Times New Roman"/>
                <w:color w:val="DCDCCC"/>
                <w:sz w:val="20"/>
                <w:szCs w:val="20"/>
              </w:rPr>
              <w:t xml:space="preserve">     inp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PCM_CAPTURE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PCM_NONBLOCK</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open alsaaudio capture </w:t>
            </w:r>
          </w:p>
          <w:p w14:paraId="43FF08F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106</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setchannels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1 channel</w:t>
            </w:r>
          </w:p>
          <w:p w14:paraId="2A07AB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107</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setrate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sampling freq</w:t>
            </w:r>
          </w:p>
          <w:p w14:paraId="0339B17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108</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setformat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alsaaudio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PCM_FORMAT_S16_LE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set 2-byte sample</w:t>
            </w:r>
          </w:p>
          <w:p w14:paraId="575B09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109</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setperiodsize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512</w:t>
            </w:r>
            <w:r w:rsidRPr="00FD4386">
              <w:rPr>
                <w:rFonts w:ascii="Consolas" w:eastAsia="Times New Roman" w:hAnsi="Consolas" w:cs="Times New Roman"/>
                <w:b/>
                <w:bCs/>
                <w:color w:val="9F9D6D"/>
                <w:sz w:val="20"/>
                <w:szCs w:val="20"/>
              </w:rPr>
              <w:t>)</w:t>
            </w:r>
          </w:p>
          <w:p w14:paraId="5A7D3FA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110</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p>
          <w:p w14:paraId="12009F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CEB089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112</w:t>
            </w:r>
            <w:r w:rsidRPr="00FD4386">
              <w:rPr>
                <w:rFonts w:ascii="Consolas" w:eastAsia="Times New Roman" w:hAnsi="Consolas" w:cs="Times New Roman"/>
                <w:color w:val="DCDCCC"/>
                <w:sz w:val="20"/>
                <w:szCs w:val="20"/>
              </w:rPr>
              <w:t xml:space="preserve">     curWindow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1FB5394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113</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p>
          <w:p w14:paraId="06627F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allData</w:t>
            </w:r>
          </w:p>
          <w:p w14:paraId="0BCFB71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115</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3AAFF8F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116</w:t>
            </w:r>
            <w:r w:rsidRPr="00FD4386">
              <w:rPr>
                <w:rFonts w:ascii="Consolas" w:eastAsia="Times New Roman" w:hAnsi="Consolas" w:cs="Times New Roman"/>
                <w:color w:val="DCDCCC"/>
                <w:sz w:val="20"/>
                <w:szCs w:val="20"/>
              </w:rPr>
              <w:t xml:space="preserve">     energy100_buffer_zero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0BEE44F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117</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ED8848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118</w:t>
            </w:r>
            <w:r w:rsidRPr="00FD4386">
              <w:rPr>
                <w:rFonts w:ascii="Consolas" w:eastAsia="Times New Roman" w:hAnsi="Consolas" w:cs="Times New Roman"/>
                <w:color w:val="DCDCCC"/>
                <w:sz w:val="20"/>
                <w:szCs w:val="20"/>
              </w:rPr>
              <w:t xml:space="preserve">     timeStart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p>
          <w:p w14:paraId="6361363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119</w:t>
            </w:r>
            <w:r w:rsidRPr="00FD4386">
              <w:rPr>
                <w:rFonts w:ascii="Consolas" w:eastAsia="Times New Roman" w:hAnsi="Consolas" w:cs="Times New Roman"/>
                <w:color w:val="DCDCCC"/>
                <w:sz w:val="20"/>
                <w:szCs w:val="20"/>
              </w:rPr>
              <w:t xml:space="preserve"> </w:t>
            </w:r>
          </w:p>
          <w:p w14:paraId="2369A9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while</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99A02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121</w:t>
            </w:r>
            <w:r w:rsidRPr="00FD4386">
              <w:rPr>
                <w:rFonts w:ascii="Consolas" w:eastAsia="Times New Roman" w:hAnsi="Consolas" w:cs="Times New Roman"/>
                <w:color w:val="DCDCCC"/>
                <w:sz w:val="20"/>
                <w:szCs w:val="20"/>
              </w:rPr>
              <w:t xml:space="preserve">             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inp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read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lastRenderedPageBreak/>
              <w:t># read data from buffer</w:t>
            </w:r>
          </w:p>
          <w:p w14:paraId="4BA282B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w:t>
            </w:r>
            <w:r w:rsidRPr="00FD4386">
              <w:rPr>
                <w:rFonts w:ascii="Consolas" w:eastAsia="Times New Roman" w:hAnsi="Consolas" w:cs="Times New Roman"/>
                <w:b/>
                <w:bCs/>
                <w:color w:val="9F9D6D"/>
                <w:sz w:val="20"/>
                <w:szCs w:val="20"/>
              </w:rPr>
              <w:t>:</w:t>
            </w:r>
          </w:p>
          <w:p w14:paraId="347C77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for</w:t>
            </w:r>
            <w:r w:rsidRPr="00FD4386">
              <w:rPr>
                <w:rFonts w:ascii="Consolas" w:eastAsia="Times New Roman" w:hAnsi="Consolas" w:cs="Times New Roman"/>
                <w:color w:val="DCDCCC"/>
                <w:sz w:val="20"/>
                <w:szCs w:val="20"/>
              </w:rPr>
              <w:t xml:space="preserve"> i </w:t>
            </w:r>
            <w:r w:rsidRPr="00FD4386">
              <w:rPr>
                <w:rFonts w:ascii="Consolas" w:eastAsia="Times New Roman" w:hAnsi="Consolas" w:cs="Times New Roman"/>
                <w:b/>
                <w:bCs/>
                <w:color w:val="DFC47D"/>
                <w:sz w:val="20"/>
                <w:szCs w:val="20"/>
              </w:rPr>
              <w:t>in</w:t>
            </w:r>
            <w:r w:rsidRPr="00FD4386">
              <w:rPr>
                <w:rFonts w:ascii="Consolas" w:eastAsia="Times New Roman" w:hAnsi="Consolas" w:cs="Times New Roman"/>
                <w:color w:val="DCDCCC"/>
                <w:sz w:val="20"/>
                <w:szCs w:val="20"/>
              </w:rPr>
              <w:t xml:space="preserve"> range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p>
          <w:p w14:paraId="25FF44A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124</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audioop</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getsample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i</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audio samples</w:t>
            </w:r>
          </w:p>
          <w:p w14:paraId="4CF8A3C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125</w:t>
            </w:r>
            <w:r w:rsidRPr="00FD4386">
              <w:rPr>
                <w:rFonts w:ascii="Consolas" w:eastAsia="Times New Roman" w:hAnsi="Consolas" w:cs="Times New Roman"/>
                <w:color w:val="DCDCCC"/>
                <w:sz w:val="20"/>
                <w:szCs w:val="20"/>
              </w:rPr>
              <w:t xml:space="preserve">             </w:t>
            </w:r>
          </w:p>
          <w:p w14:paraId="79AF506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midTermBufferSize</w:t>
            </w:r>
            <w:r w:rsidRPr="00FD4386">
              <w:rPr>
                <w:rFonts w:ascii="Consolas" w:eastAsia="Times New Roman" w:hAnsi="Consolas" w:cs="Times New Roman"/>
                <w:b/>
                <w:bCs/>
                <w:color w:val="9F9D6D"/>
                <w:sz w:val="20"/>
                <w:szCs w:val="20"/>
              </w:rPr>
              <w:t>):</w:t>
            </w:r>
          </w:p>
          <w:p w14:paraId="55AD1E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127</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p>
          <w:p w14:paraId="6D6E16A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128</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367CE4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129</w:t>
            </w:r>
            <w:r w:rsidRPr="00FD4386">
              <w:rPr>
                <w:rFonts w:ascii="Consolas" w:eastAsia="Times New Roman" w:hAnsi="Consolas" w:cs="Times New Roman"/>
                <w:color w:val="DCDCCC"/>
                <w:sz w:val="20"/>
                <w:szCs w:val="20"/>
              </w:rPr>
              <w:t xml:space="preserve">                     samplesToCopyToMidBuffer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p>
          <w:p w14:paraId="30602F1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130</w:t>
            </w:r>
            <w:r w:rsidRPr="00FD4386">
              <w:rPr>
                <w:rFonts w:ascii="Consolas" w:eastAsia="Times New Roman" w:hAnsi="Consolas" w:cs="Times New Roman"/>
                <w:color w:val="DCDCCC"/>
                <w:sz w:val="20"/>
                <w:szCs w:val="20"/>
              </w:rPr>
              <w:t xml:space="preserve"> </w:t>
            </w:r>
          </w:p>
          <w:p w14:paraId="74FC386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131</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copy to midTermBuffer</w:t>
            </w:r>
          </w:p>
          <w:p w14:paraId="0B0CFBE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del</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samplesToCopyToMidBuffer</w:t>
            </w:r>
            <w:r w:rsidRPr="00FD4386">
              <w:rPr>
                <w:rFonts w:ascii="Consolas" w:eastAsia="Times New Roman" w:hAnsi="Consolas" w:cs="Times New Roman"/>
                <w:b/>
                <w:bCs/>
                <w:color w:val="9F9D6D"/>
                <w:sz w:val="20"/>
                <w:szCs w:val="20"/>
              </w:rPr>
              <w:t>])</w:t>
            </w:r>
          </w:p>
          <w:p w14:paraId="0C29563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133</w:t>
            </w:r>
            <w:r w:rsidRPr="00FD4386">
              <w:rPr>
                <w:rFonts w:ascii="Consolas" w:eastAsia="Times New Roman" w:hAnsi="Consolas" w:cs="Times New Roman"/>
                <w:color w:val="DCDCCC"/>
                <w:sz w:val="20"/>
                <w:szCs w:val="20"/>
              </w:rPr>
              <w:t xml:space="preserve"> </w:t>
            </w:r>
          </w:p>
          <w:p w14:paraId="28DE434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134</w:t>
            </w:r>
            <w:r w:rsidRPr="00FD4386">
              <w:rPr>
                <w:rFonts w:ascii="Consolas" w:eastAsia="Times New Roman" w:hAnsi="Consolas" w:cs="Times New Roman"/>
                <w:color w:val="DCDCCC"/>
                <w:sz w:val="20"/>
                <w:szCs w:val="20"/>
              </w:rPr>
              <w:t xml:space="preserve"> </w:t>
            </w:r>
          </w:p>
          <w:p w14:paraId="71C7712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len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midTermBuffer is full:</w:t>
            </w:r>
          </w:p>
          <w:p w14:paraId="0B4BC84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136</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timeStart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time since recording started</w:t>
            </w:r>
          </w:p>
          <w:p w14:paraId="754ECB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137</w:t>
            </w:r>
            <w:r w:rsidRPr="00FD4386">
              <w:rPr>
                <w:rFonts w:ascii="Consolas" w:eastAsia="Times New Roman" w:hAnsi="Consolas" w:cs="Times New Roman"/>
                <w:color w:val="DCDCCC"/>
                <w:sz w:val="20"/>
                <w:szCs w:val="20"/>
              </w:rPr>
              <w:t xml:space="preserve">                     dataTime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count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data-driven time</w:t>
            </w:r>
          </w:p>
          <w:p w14:paraId="6ADEA53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138</w:t>
            </w:r>
            <w:r w:rsidRPr="00FD4386">
              <w:rPr>
                <w:rFonts w:ascii="Consolas" w:eastAsia="Times New Roman" w:hAnsi="Consolas" w:cs="Times New Roman"/>
                <w:color w:val="DCDCCC"/>
                <w:sz w:val="20"/>
                <w:szCs w:val="20"/>
              </w:rPr>
              <w:t xml:space="preserve"> </w:t>
            </w:r>
          </w:p>
          <w:p w14:paraId="7A75A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139</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0FC2137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mtF, _ = aF.mtFeatureExtraction(midTermBuffer, Fs, BLOCKSIZE * Fs, BLOCKSIZE * Fs, 0.050 * Fs, 0.050 * Fs)                    </w:t>
            </w:r>
          </w:p>
          <w:p w14:paraId="2371016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curFV = (mtF - MEAN) / STD</w:t>
            </w:r>
          </w:p>
          <w:p w14:paraId="415002C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w:t>
            </w:r>
          </w:p>
          <w:p w14:paraId="358803E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143</w:t>
            </w:r>
            <w:r w:rsidRPr="00FD4386">
              <w:rPr>
                <w:rFonts w:ascii="Consolas" w:eastAsia="Times New Roman" w:hAnsi="Consolas" w:cs="Times New Roman"/>
                <w:color w:val="DCDCCC"/>
                <w:sz w:val="20"/>
                <w:szCs w:val="20"/>
              </w:rPr>
              <w:t xml:space="preserve">                     allData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                    </w:t>
            </w:r>
          </w:p>
          <w:p w14:paraId="3E0BA7A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144</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double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convert current buffer to numpy array                    </w:t>
            </w:r>
          </w:p>
          <w:p w14:paraId="602BF54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145</w:t>
            </w:r>
            <w:r w:rsidRPr="00FD4386">
              <w:rPr>
                <w:rFonts w:ascii="Consolas" w:eastAsia="Times New Roman" w:hAnsi="Consolas" w:cs="Times New Roman"/>
                <w:color w:val="DCDCCC"/>
                <w:sz w:val="20"/>
                <w:szCs w:val="20"/>
              </w:rPr>
              <w:t xml:space="preserve"> </w:t>
            </w:r>
          </w:p>
          <w:p w14:paraId="116E954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Compute spectrogram</w:t>
            </w:r>
          </w:p>
          <w:p w14:paraId="5A621D8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showSpectrogram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114E373"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148</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TimeAxisS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stSpectogram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0.02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extract spectrogram</w:t>
            </w:r>
          </w:p>
          <w:p w14:paraId="196666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149</w:t>
            </w:r>
            <w:r w:rsidRPr="00FD4386">
              <w:rPr>
                <w:rFonts w:ascii="Consolas" w:eastAsia="Times New Roman" w:hAnsi="Consolas" w:cs="Times New Roman"/>
                <w:color w:val="DCDCCC"/>
                <w:sz w:val="20"/>
                <w:szCs w:val="20"/>
              </w:rPr>
              <w:t xml:space="preserve">                         FreqAxisS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frequency axis</w:t>
            </w:r>
          </w:p>
          <w:p w14:paraId="08849C4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150</w:t>
            </w:r>
            <w:r w:rsidRPr="00FD4386">
              <w:rPr>
                <w:rFonts w:ascii="Consolas" w:eastAsia="Times New Roman" w:hAnsi="Consolas" w:cs="Times New Roman"/>
                <w:color w:val="DCDCCC"/>
                <w:sz w:val="20"/>
                <w:szCs w:val="20"/>
              </w:rPr>
              <w:t xml:space="preserve">                         DominantFreqs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FreqAxisS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argmax</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axis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most dominant frequencies (for each short-term window)</w:t>
            </w:r>
          </w:p>
          <w:p w14:paraId="626B2D8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151</w:t>
            </w:r>
            <w:r w:rsidRPr="00FD4386">
              <w:rPr>
                <w:rFonts w:ascii="Consolas" w:eastAsia="Times New Roman" w:hAnsi="Consolas" w:cs="Times New Roman"/>
                <w:color w:val="DCDCCC"/>
                <w:sz w:val="20"/>
                <w:szCs w:val="20"/>
              </w:rPr>
              <w:t xml:space="preserve">                         maxFreq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get average most dominant freq</w:t>
            </w:r>
          </w:p>
          <w:p w14:paraId="44BEC0A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152</w:t>
            </w:r>
            <w:r w:rsidRPr="00FD4386">
              <w:rPr>
                <w:rFonts w:ascii="Consolas" w:eastAsia="Times New Roman" w:hAnsi="Consolas" w:cs="Times New Roman"/>
                <w:color w:val="DCDCCC"/>
                <w:sz w:val="20"/>
                <w:szCs w:val="20"/>
              </w:rPr>
              <w:t xml:space="preserve">                         maxFreqStd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DominantFreqs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4F129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153</w:t>
            </w:r>
            <w:r w:rsidRPr="00FD4386">
              <w:rPr>
                <w:rFonts w:ascii="Consolas" w:eastAsia="Times New Roman" w:hAnsi="Consolas" w:cs="Times New Roman"/>
                <w:color w:val="DCDCCC"/>
                <w:sz w:val="20"/>
                <w:szCs w:val="20"/>
              </w:rPr>
              <w:t xml:space="preserve">                     </w:t>
            </w:r>
          </w:p>
          <w:p w14:paraId="032ED9C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xml:space="preserve"># Activity Detection:                    </w:t>
            </w:r>
          </w:p>
          <w:p w14:paraId="37649AE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185</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sum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99674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186</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32000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BFE079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TODO make this param</w:t>
            </w:r>
          </w:p>
          <w:p w14:paraId="2B750A7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188</w:t>
            </w:r>
            <w:r w:rsidRPr="00FD4386">
              <w:rPr>
                <w:rFonts w:ascii="Consolas" w:eastAsia="Times New Roman" w:hAnsi="Consolas" w:cs="Times New Roman"/>
                <w:color w:val="DCDCCC"/>
                <w:sz w:val="20"/>
                <w:szCs w:val="20"/>
              </w:rPr>
              <w:t xml:space="preserve">                         energy100_buffer_zero</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append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441F20F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189</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7940843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3B1DF0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191</w:t>
            </w:r>
            <w:r w:rsidRPr="00FD4386">
              <w:rPr>
                <w:rFonts w:ascii="Consolas" w:eastAsia="Times New Roman" w:hAnsi="Consolas" w:cs="Times New Roman"/>
                <w:color w:val="DCDCCC"/>
                <w:sz w:val="20"/>
                <w:szCs w:val="20"/>
              </w:rPr>
              <w:t xml:space="preserve">                         mean_energy100_zero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mean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energy100_buffer_zero</w:t>
            </w:r>
            <w:r w:rsidRPr="00FD4386">
              <w:rPr>
                <w:rFonts w:ascii="Consolas" w:eastAsia="Times New Roman" w:hAnsi="Consolas" w:cs="Times New Roman"/>
                <w:b/>
                <w:bCs/>
                <w:color w:val="9F9D6D"/>
                <w:sz w:val="20"/>
                <w:szCs w:val="20"/>
              </w:rPr>
              <w:t>))</w:t>
            </w:r>
          </w:p>
          <w:p w14:paraId="0694BEDB"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lastRenderedPageBreak/>
              <w:t>192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energy100 </w:t>
            </w:r>
            <w:r w:rsidRPr="00FD4386">
              <w:rPr>
                <w:rFonts w:ascii="Consolas" w:eastAsia="Times New Roman" w:hAnsi="Consolas" w:cs="Times New Roman"/>
                <w:b/>
                <w:bCs/>
                <w:color w:val="9F9D6D"/>
                <w:sz w:val="20"/>
                <w:szCs w:val="20"/>
              </w:rPr>
              <w:t>&lt;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mean_energy100_zero</w:t>
            </w:r>
            <w:r w:rsidRPr="00FD4386">
              <w:rPr>
                <w:rFonts w:ascii="Consolas" w:eastAsia="Times New Roman" w:hAnsi="Consolas" w:cs="Times New Roman"/>
                <w:b/>
                <w:bCs/>
                <w:color w:val="9F9D6D"/>
                <w:sz w:val="20"/>
                <w:szCs w:val="20"/>
              </w:rPr>
              <w:t>):</w:t>
            </w:r>
          </w:p>
          <w:p w14:paraId="136A815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if a sound has been detected in the previous segment:</w:t>
            </w:r>
          </w:p>
          <w:p w14:paraId="77F1DA9F"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194</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 of current active window</w:t>
            </w:r>
          </w:p>
          <w:p w14:paraId="145D000C"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activeT2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minActivityDuration</w:t>
            </w:r>
            <w:r w:rsidRPr="00FD4386">
              <w:rPr>
                <w:rFonts w:ascii="Consolas" w:eastAsia="Times New Roman" w:hAnsi="Consolas" w:cs="Times New Roman"/>
                <w:b/>
                <w:bCs/>
                <w:color w:val="9F9D6D"/>
                <w:sz w:val="20"/>
                <w:szCs w:val="20"/>
              </w:rPr>
              <w:t>:</w:t>
            </w:r>
          </w:p>
          <w:p w14:paraId="4ED7909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196</w:t>
            </w:r>
            <w:r w:rsidRPr="00FD4386">
              <w:rPr>
                <w:rFonts w:ascii="Consolas" w:eastAsia="Times New Roman" w:hAnsi="Consolas" w:cs="Times New Roman"/>
                <w:color w:val="DCDCCC"/>
                <w:sz w:val="20"/>
                <w:szCs w:val="20"/>
              </w:rPr>
              <w:t xml:space="preserve">                                     wavFileName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startDateTimeStr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"_activity_{0:.2f}_{1:.2f}.wav"</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format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activeT1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activeT2</w:t>
            </w:r>
            <w:r w:rsidRPr="00FD4386">
              <w:rPr>
                <w:rFonts w:ascii="Consolas" w:eastAsia="Times New Roman" w:hAnsi="Consolas" w:cs="Times New Roman"/>
                <w:b/>
                <w:bCs/>
                <w:color w:val="9F9D6D"/>
                <w:sz w:val="20"/>
                <w:szCs w:val="20"/>
              </w:rPr>
              <w:t>)</w:t>
            </w:r>
          </w:p>
          <w:p w14:paraId="3ED3E97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197</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recordActivity</w:t>
            </w:r>
            <w:r w:rsidRPr="00FD4386">
              <w:rPr>
                <w:rFonts w:ascii="Consolas" w:eastAsia="Times New Roman" w:hAnsi="Consolas" w:cs="Times New Roman"/>
                <w:b/>
                <w:bCs/>
                <w:color w:val="9F9D6D"/>
                <w:sz w:val="20"/>
                <w:szCs w:val="20"/>
              </w:rPr>
              <w:t>:</w:t>
            </w:r>
          </w:p>
          <w:p w14:paraId="62AF916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198</w:t>
            </w:r>
            <w:r w:rsidRPr="00FD4386">
              <w:rPr>
                <w:rFonts w:ascii="Consolas" w:eastAsia="Times New Roman" w:hAnsi="Consolas" w:cs="Times New Roman"/>
                <w:color w:val="DCDCCC"/>
                <w:sz w:val="20"/>
                <w:szCs w:val="20"/>
              </w:rPr>
              <w:t xml:space="preserve">                                         wavfile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write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wavFileName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Fs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int16</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b/>
                <w:bCs/>
                <w:i/>
                <w:iCs/>
                <w:color w:val="7F9F7F"/>
                <w:sz w:val="20"/>
                <w:szCs w:val="20"/>
              </w:rPr>
              <w:t># write current active window to file</w:t>
            </w:r>
          </w:p>
          <w:p w14:paraId="046A1834"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199</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array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delete current active window</w:t>
            </w:r>
          </w:p>
          <w:p w14:paraId="752F3910"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200</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2FAD012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this is a new active window!</w:t>
            </w:r>
          </w:p>
          <w:p w14:paraId="1B1286E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202</w:t>
            </w:r>
            <w:r w:rsidRPr="00FD4386">
              <w:rPr>
                <w:rFonts w:ascii="Consolas" w:eastAsia="Times New Roman" w:hAnsi="Consolas" w:cs="Times New Roman"/>
                <w:color w:val="DCDCCC"/>
                <w:sz w:val="20"/>
                <w:szCs w:val="20"/>
              </w:rPr>
              <w:t xml:space="preserve">                                 activeT1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BLOCKSIZE                              </w:t>
            </w:r>
            <w:r w:rsidRPr="00FD4386">
              <w:rPr>
                <w:rFonts w:ascii="Consolas" w:eastAsia="Times New Roman" w:hAnsi="Consolas" w:cs="Times New Roman"/>
                <w:b/>
                <w:bCs/>
                <w:i/>
                <w:iCs/>
                <w:color w:val="7F9F7F"/>
                <w:sz w:val="20"/>
                <w:szCs w:val="20"/>
              </w:rPr>
              <w:t># set timestamp start of new active window</w:t>
            </w:r>
          </w:p>
          <w:p w14:paraId="30CDC27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203</w:t>
            </w:r>
            <w:r w:rsidRPr="00FD4386">
              <w:rPr>
                <w:rFonts w:ascii="Consolas" w:eastAsia="Times New Roman" w:hAnsi="Consolas" w:cs="Times New Roman"/>
                <w:color w:val="DCDCCC"/>
                <w:sz w:val="20"/>
                <w:szCs w:val="20"/>
              </w:rPr>
              <w:t xml:space="preserve">                             curActiveWindow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concatenate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midTermBuffer</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60AAA08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204</w:t>
            </w:r>
            <w:r w:rsidRPr="00FD4386">
              <w:rPr>
                <w:rFonts w:ascii="Consolas" w:eastAsia="Times New Roman" w:hAnsi="Consolas" w:cs="Times New Roman"/>
                <w:color w:val="DCDCCC"/>
                <w:sz w:val="20"/>
                <w:szCs w:val="20"/>
              </w:rPr>
              <w:t xml:space="preserve"> </w:t>
            </w:r>
          </w:p>
          <w:p w14:paraId="0CDC5B1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i/>
                <w:iCs/>
                <w:color w:val="7F9F7F"/>
                <w:sz w:val="20"/>
                <w:szCs w:val="20"/>
              </w:rPr>
              <w:t># Show status messages on Status cv winow:</w:t>
            </w:r>
          </w:p>
          <w:p w14:paraId="7C9E6B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206</w:t>
            </w:r>
            <w:r w:rsidRPr="00FD4386">
              <w:rPr>
                <w:rFonts w:ascii="Consolas" w:eastAsia="Times New Roman" w:hAnsi="Consolas" w:cs="Times New Roman"/>
                <w:color w:val="DCDCCC"/>
                <w:sz w:val="20"/>
                <w:szCs w:val="20"/>
              </w:rPr>
              <w:t xml:space="preserve">                     textIm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numpy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zeros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statusHeight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WidthPlot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w:t>
            </w:r>
            <w:r w:rsidRPr="00FD4386">
              <w:rPr>
                <w:rFonts w:ascii="Consolas" w:eastAsia="Times New Roman" w:hAnsi="Consolas" w:cs="Times New Roman"/>
                <w:b/>
                <w:bCs/>
                <w:color w:val="9F9D6D"/>
                <w:sz w:val="20"/>
                <w:szCs w:val="20"/>
              </w:rPr>
              <w:t>))</w:t>
            </w:r>
          </w:p>
          <w:p w14:paraId="64977C2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207</w:t>
            </w:r>
            <w:r w:rsidRPr="00FD4386">
              <w:rPr>
                <w:rFonts w:ascii="Consolas" w:eastAsia="Times New Roman" w:hAnsi="Consolas" w:cs="Times New Roman"/>
                <w:color w:val="DCDCCC"/>
                <w:sz w:val="20"/>
                <w:szCs w:val="20"/>
              </w:rPr>
              <w:t xml:space="preserve">                     statusStrTime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elapsedTime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 data time: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dataTime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 loss : %.1f sec"</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elapsedTime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dataTime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28316B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208</w:t>
            </w:r>
            <w:r w:rsidRPr="00FD4386">
              <w:rPr>
                <w:rFonts w:ascii="Consolas" w:eastAsia="Times New Roman" w:hAnsi="Consolas" w:cs="Times New Roman"/>
                <w:color w:val="DCDCCC"/>
                <w:sz w:val="20"/>
                <w:szCs w:val="20"/>
              </w:rPr>
              <w:t xml:space="preserve">                     statusStrFeature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"ene1:%.1f"</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energy100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 eneZero:%.1f"</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mean_energy100_zero </w:t>
            </w:r>
          </w:p>
          <w:p w14:paraId="1A0B8B4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209</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statusStrTime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47EAF4FD"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210</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statusStrFeature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22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p>
          <w:p w14:paraId="1BC571B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211</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curActiveWindow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shape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&gt;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0A8513A"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212</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"sound"</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255</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5440C61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213</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else</w:t>
            </w:r>
            <w:r w:rsidRPr="00FD4386">
              <w:rPr>
                <w:rFonts w:ascii="Consolas" w:eastAsia="Times New Roman" w:hAnsi="Consolas" w:cs="Times New Roman"/>
                <w:b/>
                <w:bCs/>
                <w:color w:val="9F9D6D"/>
                <w:sz w:val="20"/>
                <w:szCs w:val="20"/>
              </w:rPr>
              <w:t>:</w:t>
            </w:r>
          </w:p>
          <w:p w14:paraId="53FBED5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214</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putText</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textIm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"silence"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33</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FONT_HERSHEY_PLAIN</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200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220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02CC31FE"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215</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imshow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textIm</w:t>
            </w:r>
            <w:r w:rsidRPr="00FD4386">
              <w:rPr>
                <w:rFonts w:ascii="Consolas" w:eastAsia="Times New Roman" w:hAnsi="Consolas" w:cs="Times New Roman"/>
                <w:b/>
                <w:bCs/>
                <w:color w:val="9F9D6D"/>
                <w:sz w:val="20"/>
                <w:szCs w:val="20"/>
              </w:rPr>
              <w:t>)</w:t>
            </w:r>
          </w:p>
          <w:p w14:paraId="6EA69086"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216</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moveWindow</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CC9393"/>
                <w:sz w:val="20"/>
                <w:szCs w:val="20"/>
              </w:rPr>
              <w:t>"Status"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50</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0</w:t>
            </w:r>
            <w:r w:rsidRPr="00FD4386">
              <w:rPr>
                <w:rFonts w:ascii="Consolas" w:eastAsia="Times New Roman" w:hAnsi="Consolas" w:cs="Times New Roman"/>
                <w:b/>
                <w:bCs/>
                <w:color w:val="9F9D6D"/>
                <w:sz w:val="20"/>
                <w:szCs w:val="20"/>
              </w:rPr>
              <w:t>)</w:t>
            </w:r>
          </w:p>
          <w:p w14:paraId="070347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217</w:t>
            </w:r>
            <w:r w:rsidRPr="00FD4386">
              <w:rPr>
                <w:rFonts w:ascii="Consolas" w:eastAsia="Times New Roman" w:hAnsi="Consolas" w:cs="Times New Roman"/>
                <w:color w:val="DCDCCC"/>
                <w:sz w:val="20"/>
                <w:szCs w:val="20"/>
              </w:rPr>
              <w:t xml:space="preserve">                     midTermBuffer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9F9D6D"/>
                <w:sz w:val="20"/>
                <w:szCs w:val="20"/>
              </w:rPr>
              <w:t>[]</w:t>
            </w:r>
          </w:p>
          <w:p w14:paraId="23E6CCF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218</w:t>
            </w:r>
            <w:r w:rsidRPr="00FD4386">
              <w:rPr>
                <w:rFonts w:ascii="Consolas" w:eastAsia="Times New Roman" w:hAnsi="Consolas" w:cs="Times New Roman"/>
                <w:color w:val="DCDCCC"/>
                <w:sz w:val="20"/>
                <w:szCs w:val="20"/>
              </w:rPr>
              <w:t xml:space="preserve">                     ch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cv2</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waitKey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8CD0D3"/>
                <w:sz w:val="20"/>
                <w:szCs w:val="20"/>
              </w:rPr>
              <w:t>10</w:t>
            </w:r>
            <w:r w:rsidRPr="00FD4386">
              <w:rPr>
                <w:rFonts w:ascii="Consolas" w:eastAsia="Times New Roman" w:hAnsi="Consolas" w:cs="Times New Roman"/>
                <w:b/>
                <w:bCs/>
                <w:color w:val="9F9D6D"/>
                <w:sz w:val="20"/>
                <w:szCs w:val="20"/>
              </w:rPr>
              <w:t>)</w:t>
            </w:r>
          </w:p>
          <w:p w14:paraId="6851970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219</w:t>
            </w:r>
            <w:r w:rsidRPr="00FD4386">
              <w:rPr>
                <w:rFonts w:ascii="Consolas" w:eastAsia="Times New Roman" w:hAnsi="Consolas" w:cs="Times New Roman"/>
                <w:color w:val="DCDCCC"/>
                <w:sz w:val="20"/>
                <w:szCs w:val="20"/>
              </w:rPr>
              <w:t xml:space="preserve">                     count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8CD0D3"/>
                <w:sz w:val="20"/>
                <w:szCs w:val="20"/>
              </w:rPr>
              <w:t>1</w:t>
            </w:r>
          </w:p>
          <w:p w14:paraId="1D1C31C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220</w:t>
            </w:r>
            <w:r w:rsidRPr="00FD4386">
              <w:rPr>
                <w:rFonts w:ascii="Consolas" w:eastAsia="Times New Roman" w:hAnsi="Consolas" w:cs="Times New Roman"/>
                <w:color w:val="DCDCCC"/>
                <w:sz w:val="20"/>
                <w:szCs w:val="20"/>
              </w:rPr>
              <w:t xml:space="preserve">                         </w:t>
            </w:r>
          </w:p>
          <w:p w14:paraId="5DAE5C48"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221</w:t>
            </w:r>
            <w:r w:rsidRPr="00FD4386">
              <w:rPr>
                <w:rFonts w:ascii="Consolas" w:eastAsia="Times New Roman" w:hAnsi="Consolas" w:cs="Times New Roman"/>
                <w:color w:val="DCDCCC"/>
                <w:sz w:val="20"/>
                <w:szCs w:val="20"/>
              </w:rPr>
              <w:t xml:space="preserve"> </w:t>
            </w:r>
          </w:p>
          <w:p w14:paraId="051730D1"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222</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__name__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"__main__"</w:t>
            </w:r>
            <w:r w:rsidRPr="00FD4386">
              <w:rPr>
                <w:rFonts w:ascii="Consolas" w:eastAsia="Times New Roman" w:hAnsi="Consolas" w:cs="Times New Roman"/>
                <w:b/>
                <w:bCs/>
                <w:color w:val="9F9D6D"/>
                <w:sz w:val="20"/>
                <w:szCs w:val="20"/>
              </w:rPr>
              <w:t>:</w:t>
            </w:r>
          </w:p>
          <w:p w14:paraId="65B882A9"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223</w:t>
            </w:r>
            <w:r w:rsidRPr="00FD4386">
              <w:rPr>
                <w:rFonts w:ascii="Consolas" w:eastAsia="Times New Roman" w:hAnsi="Consolas" w:cs="Times New Roman"/>
                <w:color w:val="DCDCCC"/>
                <w:sz w:val="20"/>
                <w:szCs w:val="20"/>
              </w:rPr>
              <w:t xml:space="preserve">     args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parse_arguments</w:t>
            </w:r>
            <w:r w:rsidRPr="00FD4386">
              <w:rPr>
                <w:rFonts w:ascii="Consolas" w:eastAsia="Times New Roman" w:hAnsi="Consolas" w:cs="Times New Roman"/>
                <w:b/>
                <w:bCs/>
                <w:color w:val="9F9D6D"/>
                <w:sz w:val="20"/>
                <w:szCs w:val="20"/>
              </w:rPr>
              <w:t>()</w:t>
            </w:r>
          </w:p>
          <w:p w14:paraId="72798B32"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224</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if</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task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color w:val="CC9393"/>
                <w:sz w:val="20"/>
                <w:szCs w:val="20"/>
              </w:rPr>
              <w:t>"recordAndAnalyze"</w:t>
            </w:r>
            <w:r w:rsidRPr="00FD4386">
              <w:rPr>
                <w:rFonts w:ascii="Consolas" w:eastAsia="Times New Roman" w:hAnsi="Consolas" w:cs="Times New Roman"/>
                <w:b/>
                <w:bCs/>
                <w:color w:val="9F9D6D"/>
                <w:sz w:val="20"/>
                <w:szCs w:val="20"/>
              </w:rPr>
              <w:t>:</w:t>
            </w:r>
          </w:p>
          <w:p w14:paraId="3BDDFC65"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225</w:t>
            </w:r>
            <w:r w:rsidRPr="00FD4386">
              <w:rPr>
                <w:rFonts w:ascii="Consolas" w:eastAsia="Times New Roman" w:hAnsi="Consolas" w:cs="Times New Roman"/>
                <w:color w:val="DCDCCC"/>
                <w:sz w:val="20"/>
                <w:szCs w:val="20"/>
              </w:rPr>
              <w:t xml:space="preserve">         </w:t>
            </w:r>
            <w:r w:rsidRPr="00FD4386">
              <w:rPr>
                <w:rFonts w:ascii="Consolas" w:eastAsia="Times New Roman" w:hAnsi="Consolas" w:cs="Times New Roman"/>
                <w:b/>
                <w:bCs/>
                <w:color w:val="DFC47D"/>
                <w:sz w:val="20"/>
                <w:szCs w:val="20"/>
              </w:rPr>
              <w:t>global</w:t>
            </w:r>
            <w:r w:rsidRPr="00FD4386">
              <w:rPr>
                <w:rFonts w:ascii="Consolas" w:eastAsia="Times New Roman" w:hAnsi="Consolas" w:cs="Times New Roman"/>
                <w:color w:val="DCDCCC"/>
                <w:sz w:val="20"/>
                <w:szCs w:val="20"/>
              </w:rPr>
              <w:t xml:space="preserve"> Fs</w:t>
            </w:r>
          </w:p>
          <w:p w14:paraId="4E2872A7" w14:textId="77777777" w:rsidR="00FD4386" w:rsidRPr="00FD4386" w:rsidRDefault="00FD4386" w:rsidP="00FD4386">
            <w:pPr>
              <w:shd w:val="clear" w:color="auto" w:fill="3F3F3F"/>
              <w:rPr>
                <w:rFonts w:ascii="Consolas" w:eastAsia="Times New Roman" w:hAnsi="Consolas" w:cs="Times New Roman"/>
                <w:color w:val="DCDCCC"/>
                <w:sz w:val="20"/>
                <w:szCs w:val="20"/>
              </w:rPr>
            </w:pPr>
            <w:r w:rsidRPr="00FD4386">
              <w:rPr>
                <w:rFonts w:ascii="Consolas" w:eastAsia="Times New Roman" w:hAnsi="Consolas" w:cs="Times New Roman"/>
                <w:color w:val="8CD0D3"/>
                <w:sz w:val="20"/>
                <w:szCs w:val="20"/>
              </w:rPr>
              <w:t>226</w:t>
            </w:r>
            <w:r w:rsidRPr="00FD4386">
              <w:rPr>
                <w:rFonts w:ascii="Consolas" w:eastAsia="Times New Roman" w:hAnsi="Consolas" w:cs="Times New Roman"/>
                <w:color w:val="DCDCCC"/>
                <w:sz w:val="20"/>
                <w:szCs w:val="20"/>
              </w:rPr>
              <w:t xml:space="preserve">         Fs </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p>
          <w:p w14:paraId="00C340D8" w14:textId="77777777" w:rsidR="00FD4386" w:rsidRPr="00FD4386" w:rsidRDefault="00FD4386" w:rsidP="00FD4386">
            <w:pPr>
              <w:shd w:val="clear" w:color="auto" w:fill="3F3F3F"/>
              <w:rPr>
                <w:rFonts w:ascii="Times New Roman" w:eastAsia="Times New Roman" w:hAnsi="Times New Roman" w:cs="Times New Roman"/>
                <w:sz w:val="24"/>
                <w:szCs w:val="24"/>
              </w:rPr>
            </w:pPr>
            <w:r w:rsidRPr="00FD4386">
              <w:rPr>
                <w:rFonts w:ascii="Consolas" w:eastAsia="Times New Roman" w:hAnsi="Consolas" w:cs="Times New Roman"/>
                <w:color w:val="8CD0D3"/>
                <w:sz w:val="20"/>
                <w:szCs w:val="20"/>
              </w:rPr>
              <w:t>227</w:t>
            </w:r>
            <w:r w:rsidRPr="00FD4386">
              <w:rPr>
                <w:rFonts w:ascii="Consolas" w:eastAsia="Times New Roman" w:hAnsi="Consolas" w:cs="Times New Roman"/>
                <w:color w:val="DCDCCC"/>
                <w:sz w:val="20"/>
                <w:szCs w:val="20"/>
              </w:rPr>
              <w:t xml:space="preserve">         recordAudioSegments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blocksize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samplingrate</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spectrogram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chromagram</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args</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recordactivity</w:t>
            </w:r>
            <w:r w:rsidRPr="00FD4386">
              <w:rPr>
                <w:rFonts w:ascii="Consolas" w:eastAsia="Times New Roman" w:hAnsi="Consolas" w:cs="Times New Roman"/>
                <w:b/>
                <w:bCs/>
                <w:color w:val="9F9D6D"/>
                <w:sz w:val="20"/>
                <w:szCs w:val="20"/>
              </w:rPr>
              <w:t>)</w:t>
            </w:r>
            <w:r w:rsidRPr="00FD4386">
              <w:rPr>
                <w:rFonts w:ascii="Consolas" w:eastAsia="Times New Roman" w:hAnsi="Consolas" w:cs="Times New Roman"/>
                <w:color w:val="DCDCCC"/>
                <w:sz w:val="20"/>
                <w:szCs w:val="20"/>
              </w:rPr>
              <w:t xml:space="preserve">   </w:t>
            </w:r>
          </w:p>
          <w:p w14:paraId="27D61E94" w14:textId="77777777" w:rsidR="00FD4386" w:rsidRDefault="00FD4386" w:rsidP="00AF4157">
            <w:pPr>
              <w:pStyle w:val="BodyText"/>
              <w:rPr>
                <w:rFonts w:ascii="Times" w:hAnsi="Times"/>
                <w:noProof/>
              </w:rPr>
            </w:pPr>
          </w:p>
        </w:tc>
      </w:tr>
    </w:tbl>
    <w:p w14:paraId="642A1DE3" w14:textId="77777777" w:rsidR="00FD4386" w:rsidRPr="00622F8B" w:rsidRDefault="00FD4386" w:rsidP="00AF4157">
      <w:pPr>
        <w:pStyle w:val="BodyText"/>
        <w:rPr>
          <w:rFonts w:ascii="Times" w:hAnsi="Times"/>
          <w:noProof/>
        </w:rPr>
      </w:pPr>
    </w:p>
    <w:sectPr w:rsidR="00FD4386" w:rsidRPr="00622F8B" w:rsidSect="00AF4157">
      <w:footerReference w:type="default" r:id="rId39"/>
      <w:footerReference w:type="first" r:id="rId40"/>
      <w:endnotePr>
        <w:numFmt w:val="decimal"/>
      </w:endnotePr>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Author" w:initials="A">
    <w:p w14:paraId="1B5D3F5C" w14:textId="7F4FE64A" w:rsidR="00632AB6" w:rsidRDefault="00632AB6">
      <w:pPr>
        <w:pStyle w:val="CommentText"/>
      </w:pPr>
      <w:r>
        <w:rPr>
          <w:rStyle w:val="CommentReference"/>
        </w:rPr>
        <w:annotationRef/>
      </w:r>
      <w:r>
        <w:t>From one user or multiple users?</w:t>
      </w:r>
    </w:p>
  </w:comment>
  <w:comment w:id="6" w:author="Author" w:initials="A">
    <w:p w14:paraId="77B65890" w14:textId="46C8E0A4" w:rsidR="00632AB6" w:rsidRDefault="00632AB6">
      <w:pPr>
        <w:pStyle w:val="CommentText"/>
      </w:pPr>
      <w:r>
        <w:rPr>
          <w:rStyle w:val="CommentReference"/>
        </w:rPr>
        <w:annotationRef/>
      </w:r>
      <w:r>
        <w:t>Are you providing just the implementation or anything else? Bring it out here</w:t>
      </w:r>
    </w:p>
  </w:comment>
  <w:comment w:id="8" w:author="Author" w:initials="A">
    <w:p w14:paraId="65B02394" w14:textId="2DE2459D" w:rsidR="00632AB6" w:rsidRDefault="00632AB6">
      <w:pPr>
        <w:pStyle w:val="CommentText"/>
      </w:pPr>
      <w:r>
        <w:rPr>
          <w:rStyle w:val="CommentReference"/>
        </w:rPr>
        <w:annotationRef/>
      </w:r>
      <w:r>
        <w:t>Attack or attacks?</w:t>
      </w:r>
    </w:p>
  </w:comment>
  <w:comment w:id="13" w:author="Author" w:initials="A">
    <w:p w14:paraId="1A96B216" w14:textId="27B719E0" w:rsidR="00632AB6" w:rsidRDefault="00632AB6">
      <w:pPr>
        <w:pStyle w:val="CommentText"/>
      </w:pPr>
      <w:r>
        <w:rPr>
          <w:rStyle w:val="CommentReference"/>
        </w:rPr>
        <w:annotationRef/>
      </w:r>
      <w:r>
        <w:t xml:space="preserve">Are you just documenting it or something else as well? You need to elaborate a little bit more here. </w:t>
      </w:r>
    </w:p>
  </w:comment>
  <w:comment w:id="14" w:author="Author" w:initials="A">
    <w:p w14:paraId="713E55BF" w14:textId="706211D3" w:rsidR="00632AB6" w:rsidRDefault="00632AB6">
      <w:pPr>
        <w:pStyle w:val="CommentText"/>
      </w:pPr>
      <w:r>
        <w:rPr>
          <w:rStyle w:val="CommentReference"/>
        </w:rPr>
        <w:annotationRef/>
      </w:r>
      <w:r>
        <w:t>One attack or multiple attack?</w:t>
      </w:r>
    </w:p>
  </w:comment>
  <w:comment w:id="15" w:author="Author" w:initials="A">
    <w:p w14:paraId="783E9D94" w14:textId="65F370F2" w:rsidR="00632AB6" w:rsidRDefault="00632AB6">
      <w:pPr>
        <w:pStyle w:val="CommentText"/>
      </w:pPr>
      <w:r>
        <w:rPr>
          <w:rStyle w:val="CommentReference"/>
        </w:rPr>
        <w:annotationRef/>
      </w:r>
      <w:r>
        <w:t>Missing word?</w:t>
      </w:r>
    </w:p>
  </w:comment>
  <w:comment w:id="17" w:author="Author" w:initials="A">
    <w:p w14:paraId="02D9E882" w14:textId="75871882" w:rsidR="00632AB6" w:rsidRDefault="00632AB6">
      <w:pPr>
        <w:pStyle w:val="CommentText"/>
      </w:pPr>
      <w:r>
        <w:rPr>
          <w:rStyle w:val="CommentReference"/>
        </w:rPr>
        <w:annotationRef/>
      </w:r>
      <w:r>
        <w:t>Spell out before using the Acronym</w:t>
      </w:r>
    </w:p>
  </w:comment>
  <w:comment w:id="22" w:author="Author" w:initials="A">
    <w:p w14:paraId="30E52D2F" w14:textId="18258396" w:rsidR="00632AB6" w:rsidRDefault="00632AB6">
      <w:pPr>
        <w:pStyle w:val="CommentText"/>
      </w:pPr>
      <w:r>
        <w:rPr>
          <w:rStyle w:val="CommentReference"/>
        </w:rPr>
        <w:annotationRef/>
      </w:r>
      <w:r>
        <w:t>What are you trying to say?</w:t>
      </w:r>
    </w:p>
  </w:comment>
  <w:comment w:id="28" w:author="Author" w:initials="A">
    <w:p w14:paraId="6A3330F1" w14:textId="4C35F73F" w:rsidR="00632AB6" w:rsidRDefault="00632AB6">
      <w:pPr>
        <w:pStyle w:val="CommentText"/>
      </w:pPr>
      <w:r>
        <w:rPr>
          <w:rStyle w:val="CommentReference"/>
        </w:rPr>
        <w:annotationRef/>
      </w:r>
      <w:r>
        <w:t xml:space="preserve">Do you have a </w:t>
      </w:r>
      <w:r>
        <w:t>number ?</w:t>
      </w:r>
    </w:p>
  </w:comment>
  <w:comment w:id="33" w:author="Author" w:initials="A">
    <w:p w14:paraId="40C8391A" w14:textId="2E480379" w:rsidR="00632AB6" w:rsidRDefault="00632AB6">
      <w:pPr>
        <w:pStyle w:val="CommentText"/>
      </w:pPr>
      <w:r>
        <w:rPr>
          <w:rStyle w:val="CommentReference"/>
        </w:rPr>
        <w:annotationRef/>
      </w:r>
      <w:r>
        <w:t>Of what?</w:t>
      </w:r>
    </w:p>
  </w:comment>
  <w:comment w:id="34" w:author="Author" w:initials="A">
    <w:p w14:paraId="2BD01C30" w14:textId="50D2774E" w:rsidR="00632AB6" w:rsidRDefault="00632AB6">
      <w:pPr>
        <w:pStyle w:val="CommentText"/>
      </w:pPr>
      <w:r>
        <w:rPr>
          <w:rStyle w:val="CommentReference"/>
        </w:rPr>
        <w:annotationRef/>
      </w:r>
      <w:r>
        <w:t>Correct the sentence, used “also apply” twice</w:t>
      </w:r>
    </w:p>
  </w:comment>
  <w:comment w:id="39" w:author="Author" w:initials="A">
    <w:p w14:paraId="785371FF" w14:textId="19388986" w:rsidR="00632AB6" w:rsidRDefault="00632AB6">
      <w:pPr>
        <w:pStyle w:val="CommentText"/>
      </w:pPr>
      <w:r>
        <w:rPr>
          <w:rStyle w:val="CommentReference"/>
        </w:rPr>
        <w:annotationRef/>
      </w:r>
      <w:r>
        <w:t>Page numbers are not correct</w:t>
      </w:r>
    </w:p>
  </w:comment>
  <w:comment w:id="49" w:author="Author" w:initials="A">
    <w:p w14:paraId="46835034" w14:textId="77777777" w:rsidR="00632AB6" w:rsidRDefault="00632AB6">
      <w:pPr>
        <w:pStyle w:val="CommentText"/>
      </w:pPr>
      <w:r>
        <w:rPr>
          <w:rStyle w:val="CommentReference"/>
        </w:rPr>
        <w:annotationRef/>
      </w:r>
      <w:r>
        <w:t>Confusing, rephrase.</w:t>
      </w:r>
    </w:p>
    <w:p w14:paraId="79BA0AE0" w14:textId="44DF5316" w:rsidR="00632AB6" w:rsidRDefault="00632AB6">
      <w:pPr>
        <w:pStyle w:val="CommentText"/>
      </w:pPr>
    </w:p>
  </w:comment>
  <w:comment w:id="52" w:author="Author" w:initials="A">
    <w:p w14:paraId="1EFD6BE8" w14:textId="75C2F153" w:rsidR="00632AB6" w:rsidRDefault="00632AB6">
      <w:pPr>
        <w:pStyle w:val="CommentText"/>
      </w:pPr>
      <w:r>
        <w:rPr>
          <w:rStyle w:val="CommentReference"/>
        </w:rPr>
        <w:annotationRef/>
      </w:r>
      <w:r>
        <w:t>Citation is required</w:t>
      </w:r>
    </w:p>
  </w:comment>
  <w:comment w:id="54" w:author="Author" w:initials="A">
    <w:p w14:paraId="7F1A5121" w14:textId="5B34633A" w:rsidR="00632AB6" w:rsidRDefault="00632AB6">
      <w:pPr>
        <w:pStyle w:val="CommentText"/>
      </w:pPr>
      <w:r>
        <w:rPr>
          <w:rStyle w:val="CommentReference"/>
        </w:rPr>
        <w:annotationRef/>
      </w:r>
      <w:r>
        <w:t>Explain a little using Figure 2</w:t>
      </w:r>
    </w:p>
  </w:comment>
  <w:comment w:id="56" w:author="Author" w:initials="A">
    <w:p w14:paraId="47A1A900" w14:textId="224DA844" w:rsidR="00632AB6" w:rsidRDefault="00632AB6">
      <w:pPr>
        <w:pStyle w:val="CommentText"/>
      </w:pPr>
      <w:r>
        <w:rPr>
          <w:rStyle w:val="CommentReference"/>
        </w:rPr>
        <w:annotationRef/>
      </w:r>
      <w:r>
        <w:t xml:space="preserve">Reference all figures in the text. I did it in Figure 1. </w:t>
      </w:r>
    </w:p>
  </w:comment>
  <w:comment w:id="57" w:author="Author" w:initials="A">
    <w:p w14:paraId="060E8EF3" w14:textId="77777777" w:rsidR="00632AB6" w:rsidRDefault="00632AB6">
      <w:pPr>
        <w:pStyle w:val="CommentText"/>
      </w:pPr>
      <w:r>
        <w:rPr>
          <w:rStyle w:val="CommentReference"/>
        </w:rPr>
        <w:annotationRef/>
      </w:r>
      <w:r>
        <w:t xml:space="preserve">Are you implying that the traditional keylogger cannot be used to get passwords? The statement cannot be used in a general sense. </w:t>
      </w:r>
    </w:p>
    <w:p w14:paraId="4F88C103" w14:textId="459887ED" w:rsidR="00632AB6" w:rsidRDefault="00632AB6">
      <w:pPr>
        <w:pStyle w:val="CommentText"/>
      </w:pPr>
      <w:r>
        <w:t xml:space="preserve">Also, are we talking about the software or does that include hardware based keylogging as well? Be very clear. </w:t>
      </w:r>
    </w:p>
  </w:comment>
  <w:comment w:id="60" w:author="Author" w:initials="A">
    <w:p w14:paraId="2B66840A" w14:textId="41137091" w:rsidR="00632AB6" w:rsidRDefault="00632AB6">
      <w:pPr>
        <w:pStyle w:val="CommentText"/>
      </w:pPr>
      <w:r>
        <w:rPr>
          <w:rStyle w:val="CommentReference"/>
        </w:rPr>
        <w:annotationRef/>
      </w:r>
      <w:r>
        <w:t>This sentence suggests hardware based keylogging</w:t>
      </w:r>
    </w:p>
  </w:comment>
  <w:comment w:id="61" w:author="Author" w:initials="A">
    <w:p w14:paraId="451EDE94" w14:textId="6A6FB8D2" w:rsidR="00632AB6" w:rsidRDefault="00632AB6">
      <w:pPr>
        <w:pStyle w:val="CommentText"/>
      </w:pPr>
      <w:r>
        <w:rPr>
          <w:rStyle w:val="CommentReference"/>
        </w:rPr>
        <w:annotationRef/>
      </w:r>
      <w:r>
        <w:t>Citation?</w:t>
      </w:r>
    </w:p>
  </w:comment>
  <w:comment w:id="64" w:author="Author" w:initials="A">
    <w:p w14:paraId="19EE692B" w14:textId="4124552B" w:rsidR="00632AB6" w:rsidRDefault="00632AB6">
      <w:pPr>
        <w:pStyle w:val="CommentText"/>
      </w:pPr>
      <w:r>
        <w:rPr>
          <w:rStyle w:val="CommentReference"/>
        </w:rPr>
        <w:annotationRef/>
      </w:r>
      <w:r>
        <w:t xml:space="preserve">I would suggest to provide a little background on the relevant topic before you go into this. For example, you may want to talk briefly about Machine Learning, etc. </w:t>
      </w:r>
    </w:p>
  </w:comment>
  <w:comment w:id="76" w:author="Author" w:initials="A">
    <w:p w14:paraId="4C0F3BC3" w14:textId="6C4B8367" w:rsidR="00632AB6" w:rsidRDefault="00632AB6">
      <w:pPr>
        <w:pStyle w:val="CommentText"/>
      </w:pPr>
      <w:r>
        <w:rPr>
          <w:rStyle w:val="CommentReference"/>
        </w:rPr>
        <w:annotationRef/>
      </w:r>
      <w:r>
        <w:t>?????? number of keys guesses or read or what</w:t>
      </w:r>
    </w:p>
  </w:comment>
  <w:comment w:id="77" w:author="Author" w:initials="A">
    <w:p w14:paraId="47ABBBE2" w14:textId="2253AF1C" w:rsidR="00632AB6" w:rsidRDefault="00632AB6">
      <w:pPr>
        <w:pStyle w:val="CommentText"/>
      </w:pPr>
      <w:r>
        <w:rPr>
          <w:rStyle w:val="CommentReference"/>
        </w:rPr>
        <w:annotationRef/>
      </w:r>
    </w:p>
  </w:comment>
  <w:comment w:id="78" w:author="Author" w:initials="A">
    <w:p w14:paraId="2C173245" w14:textId="10F058F6" w:rsidR="00632AB6" w:rsidRDefault="00632AB6">
      <w:pPr>
        <w:pStyle w:val="CommentText"/>
      </w:pPr>
      <w:r>
        <w:rPr>
          <w:rStyle w:val="CommentReference"/>
        </w:rPr>
        <w:annotationRef/>
      </w:r>
    </w:p>
  </w:comment>
  <w:comment w:id="83" w:author="Author" w:initials="A">
    <w:p w14:paraId="709D60EC" w14:textId="6B7DBD36" w:rsidR="00632AB6" w:rsidRDefault="00632AB6">
      <w:pPr>
        <w:pStyle w:val="CommentText"/>
      </w:pPr>
      <w:r>
        <w:rPr>
          <w:rStyle w:val="CommentReference"/>
        </w:rPr>
        <w:annotationRef/>
      </w:r>
      <w:r>
        <w:t>Methods and algorithms to do “what”</w:t>
      </w:r>
    </w:p>
  </w:comment>
  <w:comment w:id="87" w:author="Author" w:initials="A">
    <w:p w14:paraId="6B63ABB6" w14:textId="69753A9A" w:rsidR="00632AB6" w:rsidRDefault="00632AB6">
      <w:pPr>
        <w:pStyle w:val="CommentText"/>
      </w:pPr>
      <w:r>
        <w:rPr>
          <w:rStyle w:val="CommentReference"/>
        </w:rPr>
        <w:annotationRef/>
      </w:r>
      <w:r>
        <w:t>Major cost in terms of network or what?</w:t>
      </w:r>
    </w:p>
  </w:comment>
  <w:comment w:id="89" w:author="Author" w:initials="A">
    <w:p w14:paraId="18AF1063" w14:textId="427F5BE0" w:rsidR="00632AB6" w:rsidRDefault="00632AB6">
      <w:pPr>
        <w:pStyle w:val="CommentText"/>
      </w:pPr>
      <w:r>
        <w:rPr>
          <w:rStyle w:val="CommentReference"/>
        </w:rPr>
        <w:annotationRef/>
      </w:r>
      <w:r>
        <w:t>Uppercase or lowercase?</w:t>
      </w:r>
    </w:p>
  </w:comment>
  <w:comment w:id="90" w:author="Author" w:initials="A">
    <w:p w14:paraId="6A10D884" w14:textId="77A53899" w:rsidR="00632AB6" w:rsidRDefault="00632AB6">
      <w:pPr>
        <w:pStyle w:val="CommentText"/>
      </w:pPr>
      <w:r>
        <w:rPr>
          <w:rStyle w:val="CommentReference"/>
        </w:rPr>
        <w:annotationRef/>
      </w:r>
      <w:r>
        <w:t xml:space="preserve">Are you really improving the accuracy? May be precision is a better word here. </w:t>
      </w:r>
    </w:p>
  </w:comment>
  <w:comment w:id="98" w:author="Author" w:initials="A">
    <w:p w14:paraId="6095808A" w14:textId="39D06719" w:rsidR="00632AB6" w:rsidRDefault="00632AB6">
      <w:pPr>
        <w:pStyle w:val="CommentText"/>
      </w:pPr>
      <w:r>
        <w:rPr>
          <w:rStyle w:val="CommentReference"/>
        </w:rPr>
        <w:annotationRef/>
      </w:r>
      <w:r>
        <w:t>Spell out the first time before using acronym</w:t>
      </w:r>
    </w:p>
  </w:comment>
  <w:comment w:id="103" w:author="Author" w:initials="A">
    <w:p w14:paraId="7659FD0D" w14:textId="77777777" w:rsidR="00632AB6" w:rsidRDefault="00632AB6">
      <w:pPr>
        <w:pStyle w:val="CommentText"/>
        <w:rPr>
          <w:rStyle w:val="CommentReference"/>
        </w:rPr>
      </w:pPr>
      <w:r>
        <w:rPr>
          <w:rStyle w:val="CommentReference"/>
        </w:rPr>
        <w:annotationRef/>
      </w:r>
      <w:r>
        <w:rPr>
          <w:rStyle w:val="CommentReference"/>
        </w:rPr>
        <w:t xml:space="preserve">May not be the right number. </w:t>
      </w:r>
    </w:p>
    <w:p w14:paraId="22D3E5D0" w14:textId="2B3E8A53" w:rsidR="00632AB6" w:rsidRDefault="00632AB6">
      <w:pPr>
        <w:pStyle w:val="CommentText"/>
      </w:pPr>
      <w:r>
        <w:rPr>
          <w:rStyle w:val="CommentReference"/>
        </w:rPr>
        <w:t xml:space="preserve">Also, be consistent in terms of using the footnote number as subscript or superscript. I suggest using superscript throughout. </w:t>
      </w:r>
    </w:p>
  </w:comment>
  <w:comment w:id="104" w:author="Author" w:initials="A">
    <w:p w14:paraId="1E434E85" w14:textId="3C029946" w:rsidR="00632AB6" w:rsidRDefault="00632AB6">
      <w:pPr>
        <w:pStyle w:val="CommentText"/>
      </w:pPr>
      <w:r>
        <w:rPr>
          <w:rStyle w:val="CommentReference"/>
        </w:rPr>
        <w:annotationRef/>
      </w:r>
      <w:r>
        <w:t>??</w:t>
      </w:r>
    </w:p>
  </w:comment>
  <w:comment w:id="111" w:author="Author" w:initials="A">
    <w:p w14:paraId="4C48C6F3" w14:textId="0EE75C88" w:rsidR="00632AB6" w:rsidRDefault="00632AB6">
      <w:pPr>
        <w:pStyle w:val="CommentText"/>
      </w:pPr>
      <w:r>
        <w:rPr>
          <w:rStyle w:val="CommentReference"/>
        </w:rPr>
        <w:annotationRef/>
      </w:r>
      <w:r>
        <w:t>Reference all your figures in your text</w:t>
      </w:r>
    </w:p>
  </w:comment>
  <w:comment w:id="116" w:author="Author" w:initials="A">
    <w:p w14:paraId="6E52156E" w14:textId="65B7CD19" w:rsidR="00632AB6" w:rsidRDefault="00632AB6">
      <w:pPr>
        <w:pStyle w:val="CommentText"/>
      </w:pPr>
      <w:r>
        <w:rPr>
          <w:rStyle w:val="CommentReference"/>
        </w:rPr>
        <w:annotationRef/>
      </w:r>
      <w:r>
        <w:t>Each rectangle in the figure reference some section number, where are these sections?</w:t>
      </w:r>
    </w:p>
  </w:comment>
  <w:comment w:id="117" w:author="Author" w:initials="A">
    <w:p w14:paraId="1343B5F1" w14:textId="5E1F4AF9" w:rsidR="00632AB6" w:rsidRDefault="00632AB6">
      <w:pPr>
        <w:pStyle w:val="CommentText"/>
      </w:pPr>
      <w:r>
        <w:rPr>
          <w:rStyle w:val="CommentReference"/>
        </w:rPr>
        <w:annotationRef/>
      </w:r>
      <w:r>
        <w:t>Spell out</w:t>
      </w:r>
    </w:p>
  </w:comment>
  <w:comment w:id="122" w:author="Author" w:initials="A">
    <w:p w14:paraId="17C4CE59" w14:textId="6DD94F06" w:rsidR="00632AB6" w:rsidRDefault="00632AB6">
      <w:pPr>
        <w:pStyle w:val="CommentText"/>
      </w:pPr>
      <w:r>
        <w:rPr>
          <w:rStyle w:val="CommentReference"/>
        </w:rPr>
        <w:annotationRef/>
      </w:r>
      <w:r>
        <w:t>Confusing, rephrase</w:t>
      </w:r>
    </w:p>
  </w:comment>
  <w:comment w:id="127" w:author="Author" w:initials="A">
    <w:p w14:paraId="451C4908" w14:textId="79828908" w:rsidR="00632AB6" w:rsidRDefault="00632AB6">
      <w:pPr>
        <w:pStyle w:val="CommentText"/>
      </w:pPr>
      <w:r>
        <w:rPr>
          <w:rStyle w:val="CommentReference"/>
        </w:rPr>
        <w:annotationRef/>
      </w:r>
      <w:r>
        <w:t>R u sure?</w:t>
      </w:r>
    </w:p>
  </w:comment>
  <w:comment w:id="128" w:author="Author" w:initials="A">
    <w:p w14:paraId="7B14A50C" w14:textId="233B80F0" w:rsidR="00632AB6" w:rsidRDefault="00632AB6">
      <w:pPr>
        <w:pStyle w:val="CommentText"/>
      </w:pPr>
      <w:r>
        <w:rPr>
          <w:rStyle w:val="CommentReference"/>
        </w:rPr>
        <w:annotationRef/>
      </w:r>
      <w:r>
        <w:t>rephrase</w:t>
      </w:r>
    </w:p>
  </w:comment>
  <w:comment w:id="129" w:author="Author" w:initials="A">
    <w:p w14:paraId="2AFB7D01" w14:textId="77777777" w:rsidR="00632AB6" w:rsidRDefault="00632AB6">
      <w:pPr>
        <w:pStyle w:val="CommentText"/>
      </w:pPr>
      <w:r>
        <w:rPr>
          <w:rStyle w:val="CommentReference"/>
        </w:rPr>
        <w:annotationRef/>
      </w:r>
      <w:r>
        <w:t>???</w:t>
      </w:r>
    </w:p>
    <w:p w14:paraId="306AC5BE" w14:textId="72470E46" w:rsidR="00632AB6" w:rsidRDefault="00632AB6">
      <w:pPr>
        <w:pStyle w:val="CommentText"/>
      </w:pPr>
    </w:p>
  </w:comment>
  <w:comment w:id="130" w:author="Author" w:initials="A">
    <w:p w14:paraId="43024DA8" w14:textId="3F5C01EE" w:rsidR="00632AB6" w:rsidRDefault="00632AB6">
      <w:pPr>
        <w:pStyle w:val="CommentText"/>
      </w:pPr>
      <w:r>
        <w:rPr>
          <w:rStyle w:val="CommentReference"/>
        </w:rPr>
        <w:annotationRef/>
      </w:r>
      <w:r>
        <w:t>Detection of what?</w:t>
      </w:r>
    </w:p>
  </w:comment>
  <w:comment w:id="134" w:author="Author" w:initials="A">
    <w:p w14:paraId="129E146D" w14:textId="6619CFB0" w:rsidR="00632AB6" w:rsidRDefault="00632AB6">
      <w:pPr>
        <w:pStyle w:val="CommentText"/>
      </w:pPr>
      <w:r>
        <w:rPr>
          <w:rStyle w:val="CommentReference"/>
        </w:rPr>
        <w:annotationRef/>
      </w:r>
      <w:r>
        <w:t xml:space="preserve">You are using future tense. You have implemented the code, I think using the present tense makes more sense. Please correct previous instances in previous paragraphs as well. </w:t>
      </w:r>
    </w:p>
  </w:comment>
  <w:comment w:id="135" w:author="Author" w:initials="A">
    <w:p w14:paraId="5339ABF7" w14:textId="2D434078" w:rsidR="00632AB6" w:rsidRDefault="00632AB6">
      <w:pPr>
        <w:pStyle w:val="CommentText"/>
      </w:pPr>
      <w:r>
        <w:rPr>
          <w:rStyle w:val="CommentReference"/>
        </w:rPr>
        <w:annotationRef/>
      </w:r>
      <w:r>
        <w:t>rephrase</w:t>
      </w:r>
    </w:p>
  </w:comment>
  <w:comment w:id="136" w:author="Author" w:initials="A">
    <w:p w14:paraId="353BE2D6" w14:textId="5154E90E" w:rsidR="00632AB6" w:rsidRDefault="00632AB6">
      <w:pPr>
        <w:pStyle w:val="CommentText"/>
      </w:pPr>
      <w:r>
        <w:rPr>
          <w:rStyle w:val="CommentReference"/>
        </w:rPr>
        <w:annotationRef/>
      </w:r>
      <w:r>
        <w:t>???</w:t>
      </w:r>
    </w:p>
  </w:comment>
  <w:comment w:id="137" w:author="Author" w:initials="A">
    <w:p w14:paraId="42CE2034" w14:textId="77777777" w:rsidR="00632AB6" w:rsidRDefault="00632AB6">
      <w:pPr>
        <w:pStyle w:val="CommentText"/>
      </w:pPr>
      <w:r>
        <w:rPr>
          <w:rStyle w:val="CommentReference"/>
        </w:rPr>
        <w:annotationRef/>
      </w:r>
      <w:r>
        <w:t>Confusing, rephrase.</w:t>
      </w:r>
    </w:p>
    <w:p w14:paraId="532AC2B9" w14:textId="00456C7B" w:rsidR="00632AB6" w:rsidRDefault="00632AB6">
      <w:pPr>
        <w:pStyle w:val="CommentText"/>
      </w:pPr>
      <w:r>
        <w:t>Also, use citation for Compagno</w:t>
      </w:r>
    </w:p>
  </w:comment>
  <w:comment w:id="143" w:author="Author" w:initials="A">
    <w:p w14:paraId="1B140A39" w14:textId="3BA7E61E" w:rsidR="00632AB6" w:rsidRDefault="00632AB6">
      <w:pPr>
        <w:pStyle w:val="CommentText"/>
      </w:pPr>
      <w:r>
        <w:rPr>
          <w:rStyle w:val="CommentReference"/>
        </w:rPr>
        <w:annotationRef/>
      </w:r>
      <w:r>
        <w:t>citation</w:t>
      </w:r>
    </w:p>
  </w:comment>
  <w:comment w:id="144" w:author="Author" w:initials="A">
    <w:p w14:paraId="1B8A959E" w14:textId="0CCE039D" w:rsidR="00632AB6" w:rsidRDefault="00632AB6">
      <w:pPr>
        <w:pStyle w:val="CommentText"/>
      </w:pPr>
      <w:r>
        <w:rPr>
          <w:rStyle w:val="CommentReference"/>
        </w:rPr>
        <w:annotationRef/>
      </w:r>
      <w:r>
        <w:t>define window and its purpose briefly</w:t>
      </w:r>
    </w:p>
  </w:comment>
  <w:comment w:id="147" w:author="Author" w:initials="A">
    <w:p w14:paraId="1274EE80" w14:textId="410CA0C6" w:rsidR="00632AB6" w:rsidRDefault="00632AB6">
      <w:pPr>
        <w:pStyle w:val="CommentText"/>
      </w:pPr>
      <w:r>
        <w:rPr>
          <w:rStyle w:val="CommentReference"/>
        </w:rPr>
        <w:annotationRef/>
      </w:r>
      <w:r>
        <w:t>no weights?</w:t>
      </w:r>
    </w:p>
  </w:comment>
  <w:comment w:id="149" w:author="Author" w:initials="A">
    <w:p w14:paraId="664958E8" w14:textId="1369998E" w:rsidR="00632AB6" w:rsidRDefault="00632AB6">
      <w:pPr>
        <w:pStyle w:val="CommentText"/>
      </w:pPr>
      <w:r>
        <w:rPr>
          <w:rStyle w:val="CommentReference"/>
        </w:rPr>
        <w:annotationRef/>
      </w:r>
      <w:r>
        <w:t>Wrong figure</w:t>
      </w:r>
    </w:p>
  </w:comment>
  <w:comment w:id="150" w:author="Author" w:initials="A">
    <w:p w14:paraId="729432EE" w14:textId="2B28AD8F" w:rsidR="00632AB6" w:rsidRDefault="00632AB6">
      <w:pPr>
        <w:pStyle w:val="CommentText"/>
      </w:pPr>
      <w:r>
        <w:rPr>
          <w:rStyle w:val="CommentReference"/>
        </w:rPr>
        <w:annotationRef/>
      </w:r>
      <w:r>
        <w:t>Please talk about the difference between the two samples. A reader will have no idea what you are trying to convey here.</w:t>
      </w:r>
    </w:p>
  </w:comment>
  <w:comment w:id="151" w:author="Author" w:initials="A">
    <w:p w14:paraId="3BA280D5" w14:textId="21EA39E8" w:rsidR="00632AB6" w:rsidRDefault="00632AB6">
      <w:pPr>
        <w:pStyle w:val="CommentText"/>
      </w:pPr>
      <w:r>
        <w:rPr>
          <w:rStyle w:val="CommentReference"/>
        </w:rPr>
        <w:annotationRef/>
      </w:r>
      <w:r>
        <w:t>Define</w:t>
      </w:r>
    </w:p>
  </w:comment>
  <w:comment w:id="153" w:author="Author" w:initials="A">
    <w:p w14:paraId="34220182" w14:textId="03E13DA2" w:rsidR="00632AB6" w:rsidRDefault="00632AB6">
      <w:pPr>
        <w:pStyle w:val="CommentText"/>
      </w:pPr>
      <w:r>
        <w:rPr>
          <w:rStyle w:val="CommentReference"/>
        </w:rPr>
        <w:annotationRef/>
      </w:r>
      <w:r>
        <w:t>???</w:t>
      </w:r>
    </w:p>
  </w:comment>
  <w:comment w:id="157" w:author="Author" w:initials="A">
    <w:p w14:paraId="07CF20CD" w14:textId="5D10E7F7" w:rsidR="00632AB6" w:rsidRDefault="00632AB6">
      <w:pPr>
        <w:pStyle w:val="CommentText"/>
      </w:pPr>
      <w:r>
        <w:rPr>
          <w:rStyle w:val="CommentReference"/>
        </w:rPr>
        <w:annotationRef/>
      </w:r>
      <w:r>
        <w:t xml:space="preserve">You may want to expand this section </w:t>
      </w:r>
    </w:p>
  </w:comment>
  <w:comment w:id="159" w:author="Author" w:initials="A">
    <w:p w14:paraId="62393C6B" w14:textId="77777777" w:rsidR="00632AB6" w:rsidRDefault="00632AB6">
      <w:pPr>
        <w:pStyle w:val="CommentText"/>
      </w:pPr>
      <w:r>
        <w:rPr>
          <w:rStyle w:val="CommentReference"/>
        </w:rPr>
        <w:annotationRef/>
      </w:r>
      <w:r>
        <w:t>You are using footnotes as well as separate bibliography.</w:t>
      </w:r>
    </w:p>
    <w:p w14:paraId="3E84CA91" w14:textId="19407786" w:rsidR="00632AB6" w:rsidRDefault="00632AB6">
      <w:pPr>
        <w:pStyle w:val="CommentText"/>
      </w:pPr>
      <w:r>
        <w:t>I would prefer IEEE style of in-text citation and a separate reference section just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5D3F5C" w15:done="0"/>
  <w15:commentEx w15:paraId="77B65890" w15:done="0"/>
  <w15:commentEx w15:paraId="65B02394" w15:done="0"/>
  <w15:commentEx w15:paraId="1A96B216" w15:done="0"/>
  <w15:commentEx w15:paraId="713E55BF" w15:done="0"/>
  <w15:commentEx w15:paraId="783E9D94" w15:done="0"/>
  <w15:commentEx w15:paraId="02D9E882" w15:done="0"/>
  <w15:commentEx w15:paraId="30E52D2F" w15:done="0"/>
  <w15:commentEx w15:paraId="6A3330F1" w15:done="0"/>
  <w15:commentEx w15:paraId="40C8391A" w15:done="0"/>
  <w15:commentEx w15:paraId="2BD01C30" w15:done="0"/>
  <w15:commentEx w15:paraId="785371FF" w15:done="0"/>
  <w15:commentEx w15:paraId="79BA0AE0" w15:done="0"/>
  <w15:commentEx w15:paraId="1EFD6BE8" w15:done="0"/>
  <w15:commentEx w15:paraId="7F1A5121" w15:done="0"/>
  <w15:commentEx w15:paraId="47A1A900" w15:done="0"/>
  <w15:commentEx w15:paraId="4F88C103" w15:done="0"/>
  <w15:commentEx w15:paraId="2B66840A" w15:done="0"/>
  <w15:commentEx w15:paraId="451EDE94" w15:done="0"/>
  <w15:commentEx w15:paraId="19EE692B" w15:done="0"/>
  <w15:commentEx w15:paraId="4C0F3BC3" w15:done="0"/>
  <w15:commentEx w15:paraId="47ABBBE2" w15:paraIdParent="4C0F3BC3" w15:done="0"/>
  <w15:commentEx w15:paraId="2C173245" w15:paraIdParent="4C0F3BC3" w15:done="0"/>
  <w15:commentEx w15:paraId="709D60EC" w15:done="0"/>
  <w15:commentEx w15:paraId="6B63ABB6" w15:done="0"/>
  <w15:commentEx w15:paraId="18AF1063" w15:done="0"/>
  <w15:commentEx w15:paraId="6A10D884" w15:done="0"/>
  <w15:commentEx w15:paraId="6095808A" w15:done="0"/>
  <w15:commentEx w15:paraId="22D3E5D0" w15:done="0"/>
  <w15:commentEx w15:paraId="1E434E85" w15:done="0"/>
  <w15:commentEx w15:paraId="4C48C6F3" w15:done="0"/>
  <w15:commentEx w15:paraId="6E52156E" w15:done="0"/>
  <w15:commentEx w15:paraId="1343B5F1" w15:done="0"/>
  <w15:commentEx w15:paraId="17C4CE59" w15:done="0"/>
  <w15:commentEx w15:paraId="451C4908" w15:done="0"/>
  <w15:commentEx w15:paraId="7B14A50C" w15:done="0"/>
  <w15:commentEx w15:paraId="306AC5BE" w15:done="0"/>
  <w15:commentEx w15:paraId="43024DA8" w15:done="0"/>
  <w15:commentEx w15:paraId="129E146D" w15:done="0"/>
  <w15:commentEx w15:paraId="5339ABF7" w15:done="0"/>
  <w15:commentEx w15:paraId="353BE2D6" w15:done="0"/>
  <w15:commentEx w15:paraId="532AC2B9" w15:done="0"/>
  <w15:commentEx w15:paraId="1B140A39" w15:done="0"/>
  <w15:commentEx w15:paraId="1B8A959E" w15:done="0"/>
  <w15:commentEx w15:paraId="1274EE80" w15:done="0"/>
  <w15:commentEx w15:paraId="664958E8" w15:done="0"/>
  <w15:commentEx w15:paraId="729432EE" w15:done="0"/>
  <w15:commentEx w15:paraId="3BA280D5" w15:done="0"/>
  <w15:commentEx w15:paraId="34220182" w15:done="0"/>
  <w15:commentEx w15:paraId="07CF20CD" w15:done="0"/>
  <w15:commentEx w15:paraId="3E84CA9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648137" w14:textId="77777777" w:rsidR="00CA698C" w:rsidRDefault="00CA698C" w:rsidP="00934104">
      <w:pPr>
        <w:spacing w:after="0" w:line="240" w:lineRule="auto"/>
      </w:pPr>
      <w:r>
        <w:separator/>
      </w:r>
    </w:p>
  </w:endnote>
  <w:endnote w:type="continuationSeparator" w:id="0">
    <w:p w14:paraId="34658283" w14:textId="77777777" w:rsidR="00CA698C" w:rsidRDefault="00CA698C" w:rsidP="00934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8DAF47" w14:textId="77777777" w:rsidR="00632AB6" w:rsidRDefault="00632AB6">
    <w:pPr>
      <w:pStyle w:val="Footer"/>
    </w:pPr>
    <w:r>
      <w:ptab w:relativeTo="margin" w:alignment="center" w:leader="none"/>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75F41C" w14:textId="77777777" w:rsidR="00632AB6" w:rsidRDefault="00632AB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6C2C8" w14:textId="29650E38" w:rsidR="00632AB6" w:rsidRDefault="00632AB6">
    <w:pPr>
      <w:pStyle w:val="Footer"/>
    </w:pPr>
    <w:r>
      <w:ptab w:relativeTo="margin" w:alignment="center" w:leader="none"/>
    </w:r>
    <w:r>
      <w:fldChar w:fldCharType="begin"/>
    </w:r>
    <w:r>
      <w:instrText xml:space="preserve"> PAGE  \* roman </w:instrText>
    </w:r>
    <w:r>
      <w:fldChar w:fldCharType="separate"/>
    </w:r>
    <w:r w:rsidR="00A42D45">
      <w:rPr>
        <w:noProof/>
      </w:rPr>
      <w:t>iv</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B6FC7" w14:textId="77777777" w:rsidR="00632AB6" w:rsidRDefault="00632AB6">
    <w:pPr>
      <w:pStyle w:val="Footer"/>
    </w:pPr>
    <w:r>
      <w:tab/>
    </w:r>
    <w:r>
      <w:fldChar w:fldCharType="begin"/>
    </w:r>
    <w:r>
      <w:instrText xml:space="preserve"> PAGE  \* roman  \* MERGEFORMAT </w:instrText>
    </w:r>
    <w:r>
      <w:fldChar w:fldCharType="separate"/>
    </w:r>
    <w:r>
      <w:rPr>
        <w:noProof/>
      </w:rPr>
      <w:t>iii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F4ED5" w14:textId="247143E1" w:rsidR="00632AB6" w:rsidRDefault="00632AB6">
    <w:pPr>
      <w:pStyle w:val="Footer"/>
    </w:pPr>
    <w:r>
      <w:ptab w:relativeTo="margin" w:alignment="center" w:leader="none"/>
    </w:r>
    <w:r>
      <w:fldChar w:fldCharType="begin"/>
    </w:r>
    <w:r>
      <w:instrText xml:space="preserve"> PAGE  \* Arabic </w:instrText>
    </w:r>
    <w:r>
      <w:fldChar w:fldCharType="separate"/>
    </w:r>
    <w:r w:rsidR="00717F3A">
      <w:rPr>
        <w:noProof/>
      </w:rPr>
      <w:t>9</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5646C" w14:textId="77777777" w:rsidR="00632AB6" w:rsidRDefault="00632AB6">
    <w:pPr>
      <w:pStyle w:val="Footer"/>
    </w:pPr>
    <w:r>
      <w:tab/>
    </w:r>
    <w:r>
      <w:fldChar w:fldCharType="begin"/>
    </w:r>
    <w:r>
      <w:instrText xml:space="preserve"> PAGE  \* roman  \* MERGEFORMAT </w:instrText>
    </w:r>
    <w:r>
      <w:fldChar w:fldCharType="separate"/>
    </w:r>
    <w:r>
      <w:rPr>
        <w:noProof/>
      </w:rP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802A3C" w14:textId="77777777" w:rsidR="00CA698C" w:rsidRDefault="00CA698C" w:rsidP="00934104">
      <w:pPr>
        <w:spacing w:after="0" w:line="240" w:lineRule="auto"/>
      </w:pPr>
      <w:r>
        <w:separator/>
      </w:r>
    </w:p>
  </w:footnote>
  <w:footnote w:type="continuationSeparator" w:id="0">
    <w:p w14:paraId="7FE80028" w14:textId="77777777" w:rsidR="00CA698C" w:rsidRDefault="00CA698C" w:rsidP="00934104">
      <w:pPr>
        <w:spacing w:after="0" w:line="240" w:lineRule="auto"/>
      </w:pPr>
      <w:r>
        <w:continuationSeparator/>
      </w:r>
    </w:p>
  </w:footnote>
  <w:footnote w:id="1">
    <w:p w14:paraId="01C736B9" w14:textId="7679AFD2"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https://www.mi5.gov.uk/faq/what-are-the-biggest-current-threats-to-national-security</w:t>
      </w:r>
    </w:p>
  </w:footnote>
  <w:footnote w:id="2">
    <w:p w14:paraId="3BB12643" w14:textId="3AE22A26"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https://www.fbi.gov/investigate/counterintelligence</w:t>
      </w:r>
    </w:p>
  </w:footnote>
  <w:footnote w:id="3">
    <w:p w14:paraId="5BEDA901" w14:textId="77777777" w:rsidR="00632AB6" w:rsidRPr="008E3696" w:rsidRDefault="00632AB6" w:rsidP="00F23E32">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http://www.gartner.com/technology/research/top-10-technology-trends/</w:t>
      </w:r>
    </w:p>
  </w:footnote>
  <w:footnote w:id="4">
    <w:p w14:paraId="04C028DA" w14:textId="042707D2"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Agrawal R., Asonov, D.  Keyboard acoustic emanations.  In Proceedings of the2004 IEEE Symposium on Security and Privacy, pages 3 – 11, May 2004.</w:t>
      </w:r>
    </w:p>
  </w:footnote>
  <w:footnote w:id="5">
    <w:p w14:paraId="7756A1C5" w14:textId="2428912E"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http://www.darpa.mil/news-events/2015-07-08</w:t>
      </w:r>
    </w:p>
  </w:footnote>
  <w:footnote w:id="6">
    <w:p w14:paraId="5DDB2944" w14:textId="77777777" w:rsidR="00632AB6" w:rsidRPr="008E3696" w:rsidRDefault="00632AB6" w:rsidP="00017C3E">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http://www.gartner.com/technology/research/top-10-technology-trends/</w:t>
      </w:r>
    </w:p>
  </w:footnote>
  <w:footnote w:id="7">
    <w:p w14:paraId="1DF81B50" w14:textId="050F4C90"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https://www.darktrace.com/technology/</w:t>
      </w:r>
    </w:p>
  </w:footnote>
  <w:footnote w:id="8">
    <w:p w14:paraId="4B7EA30D" w14:textId="5D0A47B8"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https://www.malwarebytes.com/pdf/datasheets/AdvancedMalwareDetectionSurveyReport.pdf</w:t>
      </w:r>
    </w:p>
  </w:footnote>
  <w:footnote w:id="9">
    <w:p w14:paraId="35873708" w14:textId="0A5F9A8C"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https://developer.apple.com/library/content/technotes/tn2150/_index.html</w:t>
      </w:r>
    </w:p>
  </w:footnote>
  <w:footnote w:id="10">
    <w:p w14:paraId="7B33E3C6" w14:textId="77777777" w:rsidR="00632AB6" w:rsidRPr="008E3696" w:rsidRDefault="00632AB6" w:rsidP="005113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https://www.tensorflow.org/versions/</w:t>
      </w:r>
    </w:p>
  </w:footnote>
  <w:footnote w:id="11">
    <w:p w14:paraId="6412FBBA" w14:textId="47ADEF6D"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https://developer.apple.com/videos/play/wwdc2017/703/</w:t>
      </w:r>
    </w:p>
  </w:footnote>
  <w:footnote w:id="12">
    <w:p w14:paraId="2FD520F0" w14:textId="77777777" w:rsidR="00632AB6" w:rsidRPr="008E3696" w:rsidRDefault="00632AB6" w:rsidP="00B267A9">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w:t>
      </w:r>
      <w:hyperlink r:id="rId1" w:history="1">
        <w:r w:rsidRPr="008E3696">
          <w:rPr>
            <w:rStyle w:val="Hyperlink"/>
            <w:rFonts w:ascii="Calibri" w:hAnsi="Calibri"/>
          </w:rPr>
          <w:t>Keyboard acoustic emanations revisited</w:t>
        </w:r>
      </w:hyperlink>
      <w:r w:rsidRPr="008E3696">
        <w:rPr>
          <w:rFonts w:ascii="Calibri" w:hAnsi="Calibri"/>
        </w:rPr>
        <w:t> – Li Zhuang, Feng Zhou, J. D. Tygar - 2005</w:t>
      </w:r>
    </w:p>
    <w:p w14:paraId="172DC8B2" w14:textId="08231FCA" w:rsidR="00632AB6" w:rsidRPr="008E3696" w:rsidRDefault="00632AB6">
      <w:pPr>
        <w:pStyle w:val="FootnoteText"/>
        <w:rPr>
          <w:rFonts w:ascii="Calibri" w:hAnsi="Calibri"/>
        </w:rPr>
      </w:pPr>
    </w:p>
  </w:footnote>
  <w:footnote w:id="13">
    <w:p w14:paraId="1CBAADC2" w14:textId="604A4876"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Kelly, Andrew. "Cracking passwords using keyboard acoustics and language modeling." </w:t>
      </w:r>
      <w:r w:rsidRPr="008E3696">
        <w:rPr>
          <w:rFonts w:ascii="Calibri" w:hAnsi="Calibri"/>
          <w:i/>
          <w:iCs/>
        </w:rPr>
        <w:t>University of Edinburgh</w:t>
      </w:r>
      <w:r w:rsidRPr="008E3696">
        <w:rPr>
          <w:rFonts w:ascii="Calibri" w:hAnsi="Calibri"/>
        </w:rPr>
        <w:t> (2010).</w:t>
      </w:r>
    </w:p>
  </w:footnote>
  <w:footnote w:id="14">
    <w:p w14:paraId="48986EB3" w14:textId="77777777" w:rsidR="00632AB6" w:rsidRPr="008E3696" w:rsidRDefault="00632AB6" w:rsidP="0080130B">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S. Gould, A Novel Approach to User Authentication Through Machine Learning of Keyboard Acoustic</w:t>
      </w:r>
    </w:p>
    <w:p w14:paraId="1A29E285" w14:textId="01F2E786" w:rsidR="00632AB6" w:rsidRPr="008E3696" w:rsidRDefault="00632AB6">
      <w:pPr>
        <w:pStyle w:val="FootnoteText"/>
        <w:rPr>
          <w:rFonts w:ascii="Calibri" w:hAnsi="Calibri"/>
        </w:rPr>
      </w:pPr>
    </w:p>
  </w:footnote>
  <w:footnote w:id="15">
    <w:p w14:paraId="2205756B" w14:textId="61C03714"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Yigael Berger, Avishai Wool, and Arie Yeredor. Dictionary attacks using key- board acoustic emanations. In CCS ’06: Proceedings of the 13th ACM confer- ence on Computer and communications security, pages 245–254, New York, NY, USA, 2006. ACM.</w:t>
      </w:r>
    </w:p>
  </w:footnote>
  <w:footnote w:id="16">
    <w:p w14:paraId="4F342BF0" w14:textId="10F7F6B8" w:rsidR="00632AB6" w:rsidRPr="008E3696" w:rsidRDefault="00632AB6" w:rsidP="00F75D9C">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Jian Liu†, Yan Wang†, Gorkem Kar</w:t>
      </w:r>
      <w:r w:rsidRPr="008E3696">
        <w:rPr>
          <w:rFonts w:ascii="MS Mincho" w:eastAsia="MS Mincho" w:hAnsi="MS Mincho" w:cs="MS Mincho"/>
        </w:rPr>
        <w:t>∗</w:t>
      </w:r>
      <w:r w:rsidRPr="008E3696">
        <w:rPr>
          <w:rFonts w:ascii="Calibri" w:hAnsi="Calibri"/>
        </w:rPr>
        <w:t>, Yingying Chen†, Jie Yang§, Marco Gruteser, Snooping Keystrokes with mm-level Audio Ranging on a Single Phone, MobiCom '15 Proceedings of the 21st Annual International Conference on Mobile Computing and Networking, Pages 142-154, Paris, France — September 07 - 11, 2015</w:t>
      </w:r>
    </w:p>
  </w:footnote>
  <w:footnote w:id="17">
    <w:p w14:paraId="7BF2DD06" w14:textId="609ECC89"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Compagno, Alberto, et al. "Don't Skype &amp; </w:t>
      </w:r>
      <w:r w:rsidRPr="008E3696">
        <w:rPr>
          <w:rFonts w:ascii="Calibri" w:hAnsi="Calibri"/>
        </w:rPr>
        <w:t>Type!: Acoustic Eavesdropping in Voice-Over-IP." </w:t>
      </w:r>
      <w:r w:rsidRPr="008E3696">
        <w:rPr>
          <w:rFonts w:ascii="Calibri" w:hAnsi="Calibri"/>
          <w:i/>
          <w:iCs/>
        </w:rPr>
        <w:t>Proceedings of the 2017 ACM on Asia Conference on Computer and Communications Security</w:t>
      </w:r>
      <w:r w:rsidRPr="008E3696">
        <w:rPr>
          <w:rFonts w:ascii="Calibri" w:hAnsi="Calibri"/>
        </w:rPr>
        <w:t>. ACM, 2017.</w:t>
      </w:r>
    </w:p>
  </w:footnote>
  <w:footnote w:id="18">
    <w:p w14:paraId="4DA1700A" w14:textId="70B7E756" w:rsidR="00632AB6" w:rsidRDefault="00632AB6">
      <w:pPr>
        <w:pStyle w:val="FootnoteText"/>
      </w:pPr>
      <w:r>
        <w:rPr>
          <w:rStyle w:val="FootnoteReference"/>
        </w:rPr>
        <w:footnoteRef/>
      </w:r>
      <w:r>
        <w:t xml:space="preserve"> </w:t>
      </w:r>
      <w:r w:rsidRPr="001A4FCD">
        <w:t>https://lyrebird.ai/demo</w:t>
      </w:r>
    </w:p>
  </w:footnote>
  <w:footnote w:id="19">
    <w:p w14:paraId="74C26B95" w14:textId="35D46CC7"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https://en.wikipedia.org/wiki/K-means_clustering</w:t>
      </w:r>
    </w:p>
  </w:footnote>
  <w:footnote w:id="20">
    <w:p w14:paraId="5B0257DE" w14:textId="4D41CBF4"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http://norvig.com/mayzner.html</w:t>
      </w:r>
    </w:p>
  </w:footnote>
  <w:footnote w:id="21">
    <w:p w14:paraId="73292679" w14:textId="2817CD2B"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http://storage.googleapis.com/books/ngrams/books/datasetsv2.html</w:t>
      </w:r>
    </w:p>
  </w:footnote>
  <w:footnote w:id="22">
    <w:p w14:paraId="50D7E071" w14:textId="4AF106A5"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https://github.com/pib/aspell-python</w:t>
      </w:r>
    </w:p>
  </w:footnote>
  <w:footnote w:id="23">
    <w:p w14:paraId="53D0CD12" w14:textId="77777777" w:rsidR="00632AB6" w:rsidRPr="008E3696" w:rsidRDefault="00632AB6" w:rsidP="00B6110B">
      <w:pPr>
        <w:rPr>
          <w:rFonts w:ascii="Calibri" w:eastAsia="Times New Roman" w:hAnsi="Calibri" w:cs="Times New Roman"/>
          <w:sz w:val="24"/>
          <w:szCs w:val="24"/>
        </w:rPr>
      </w:pPr>
      <w:r w:rsidRPr="008E3696">
        <w:rPr>
          <w:rStyle w:val="FootnoteReference"/>
          <w:rFonts w:ascii="Calibri" w:hAnsi="Calibri"/>
        </w:rPr>
        <w:footnoteRef/>
      </w:r>
      <w:r w:rsidRPr="008E3696">
        <w:rPr>
          <w:rFonts w:ascii="Calibri" w:hAnsi="Calibri"/>
        </w:rPr>
        <w:t xml:space="preserve"> </w:t>
      </w:r>
      <w:r w:rsidRPr="008E3696">
        <w:rPr>
          <w:rFonts w:ascii="Calibri" w:eastAsia="Times New Roman" w:hAnsi="Calibri" w:cs="Arial"/>
          <w:color w:val="222222"/>
          <w:sz w:val="20"/>
          <w:szCs w:val="20"/>
          <w:shd w:val="clear" w:color="auto" w:fill="FFFFFF"/>
        </w:rPr>
        <w:t>Jones, Michael N., and D. JK Mewhort. "Case-sensitive letter and bigram frequency counts from large-scale English corpora." </w:t>
      </w:r>
      <w:r w:rsidRPr="008E3696">
        <w:rPr>
          <w:rFonts w:ascii="Calibri" w:eastAsia="Times New Roman" w:hAnsi="Calibri" w:cs="Arial"/>
          <w:i/>
          <w:iCs/>
          <w:color w:val="222222"/>
          <w:sz w:val="20"/>
          <w:szCs w:val="20"/>
          <w:shd w:val="clear" w:color="auto" w:fill="FFFFFF"/>
        </w:rPr>
        <w:t>Behavior Research Methods</w:t>
      </w:r>
      <w:r w:rsidRPr="008E3696">
        <w:rPr>
          <w:rFonts w:ascii="Calibri" w:eastAsia="Times New Roman" w:hAnsi="Calibri" w:cs="Arial"/>
          <w:color w:val="222222"/>
          <w:sz w:val="20"/>
          <w:szCs w:val="20"/>
          <w:shd w:val="clear" w:color="auto" w:fill="FFFFFF"/>
        </w:rPr>
        <w:t> 36.3 (2004): 388-396.</w:t>
      </w:r>
    </w:p>
  </w:footnote>
  <w:footnote w:id="24">
    <w:p w14:paraId="6763E599" w14:textId="77777777" w:rsidR="00632AB6" w:rsidRPr="008E3696" w:rsidRDefault="00632AB6" w:rsidP="007062BF">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http://www.openwall.com/john/</w:t>
      </w:r>
    </w:p>
  </w:footnote>
  <w:footnote w:id="25">
    <w:p w14:paraId="7E6BFC64" w14:textId="77777777" w:rsidR="00632AB6" w:rsidRPr="008E3696" w:rsidRDefault="00632AB6" w:rsidP="007062BF">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https://hashcat.net/hashcat/</w:t>
      </w:r>
    </w:p>
  </w:footnote>
  <w:footnote w:id="26">
    <w:p w14:paraId="41B868B6" w14:textId="2916BF57"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http://karpathy.github.io/2015/05/21/rnn-effectiveness/</w:t>
      </w:r>
    </w:p>
  </w:footnote>
  <w:footnote w:id="27">
    <w:p w14:paraId="6A7EC905" w14:textId="3BAEE8BC"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https://en.wikipedia.org/wiki/Artificial_neural_network</w:t>
      </w:r>
    </w:p>
  </w:footnote>
  <w:footnote w:id="28">
    <w:p w14:paraId="165366CF" w14:textId="77777777" w:rsidR="00632AB6" w:rsidRPr="008E3696" w:rsidRDefault="00632AB6" w:rsidP="002F3FC2">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LSTM algorithm images from http://arunmallya.github.io/writeups/nn/lstm/</w:t>
      </w:r>
    </w:p>
  </w:footnote>
  <w:footnote w:id="29">
    <w:p w14:paraId="6FCA1645" w14:textId="7495EE49"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https://keras.io/layers/noise/</w:t>
      </w:r>
    </w:p>
  </w:footnote>
  <w:footnote w:id="30">
    <w:p w14:paraId="7E18B8F3" w14:textId="230EFCDE"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https://keras.io/layers/wrappers/#bidirectional</w:t>
      </w:r>
    </w:p>
  </w:footnote>
  <w:footnote w:id="31">
    <w:p w14:paraId="0F3B94DF" w14:textId="795528E8"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https://puri.sm/products/</w:t>
      </w:r>
    </w:p>
  </w:footnote>
  <w:footnote w:id="32">
    <w:p w14:paraId="65B7610B" w14:textId="14E7324D"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https://github.com/will62794/acoustic-emanations</w:t>
      </w:r>
    </w:p>
  </w:footnote>
  <w:footnote w:id="33">
    <w:p w14:paraId="103CBC1B" w14:textId="701915D0"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https://github.com/hgomersall/pyFFTW</w:t>
      </w:r>
    </w:p>
  </w:footnote>
  <w:footnote w:id="34">
    <w:p w14:paraId="0E707B37" w14:textId="4FB18ACF"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https://github.com/jameslyons/python_speech_features</w:t>
      </w:r>
    </w:p>
  </w:footnote>
  <w:footnote w:id="35">
    <w:p w14:paraId="08668073" w14:textId="4CD403FA"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https://keras.io/losses/</w:t>
      </w:r>
    </w:p>
  </w:footnote>
  <w:footnote w:id="36">
    <w:p w14:paraId="75BE6057" w14:textId="2E9ED55C" w:rsidR="00632AB6" w:rsidRPr="008E3696" w:rsidRDefault="00632AB6">
      <w:pPr>
        <w:pStyle w:val="FootnoteText"/>
        <w:rPr>
          <w:rFonts w:ascii="Calibri" w:hAnsi="Calibri"/>
        </w:rPr>
      </w:pPr>
      <w:r w:rsidRPr="008E3696">
        <w:rPr>
          <w:rStyle w:val="FootnoteReference"/>
          <w:rFonts w:ascii="Calibri" w:hAnsi="Calibri"/>
        </w:rPr>
        <w:footnoteRef/>
      </w:r>
      <w:r w:rsidRPr="008E3696">
        <w:rPr>
          <w:rFonts w:ascii="Calibri" w:hAnsi="Calibri"/>
        </w:rPr>
        <w:t xml:space="preserve"> </w:t>
      </w:r>
      <w:hyperlink r:id="rId2" w:history="1">
        <w:r w:rsidRPr="008E3696">
          <w:rPr>
            <w:rStyle w:val="Hyperlink"/>
            <w:rFonts w:ascii="Calibri" w:hAnsi="Calibri"/>
            <w:noProof/>
          </w:rPr>
          <w:t>https://github.com/tyiannak/paura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58FD9" w14:textId="77777777" w:rsidR="00632AB6" w:rsidRDefault="00632A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67AAA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3F464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6EE71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028900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90003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49C91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F08CC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26AE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7B6EC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FC0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9C47EE"/>
    <w:multiLevelType w:val="hybridMultilevel"/>
    <w:tmpl w:val="B860AF08"/>
    <w:lvl w:ilvl="0" w:tplc="12EE713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148BC"/>
    <w:multiLevelType w:val="hybridMultilevel"/>
    <w:tmpl w:val="CA3262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F95F95"/>
    <w:multiLevelType w:val="hybridMultilevel"/>
    <w:tmpl w:val="323452DC"/>
    <w:lvl w:ilvl="0" w:tplc="F1ACE49A">
      <w:start w:val="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E11E5E"/>
    <w:multiLevelType w:val="hybridMultilevel"/>
    <w:tmpl w:val="541646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701A5D"/>
    <w:multiLevelType w:val="hybridMultilevel"/>
    <w:tmpl w:val="DEC82BEE"/>
    <w:lvl w:ilvl="0" w:tplc="1A5A6E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doNotDisplayPageBoundaries/>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867"/>
    <w:rsid w:val="0000174E"/>
    <w:rsid w:val="00010634"/>
    <w:rsid w:val="00013E41"/>
    <w:rsid w:val="00017A44"/>
    <w:rsid w:val="00017C3E"/>
    <w:rsid w:val="000211BE"/>
    <w:rsid w:val="0002374F"/>
    <w:rsid w:val="0002478D"/>
    <w:rsid w:val="00033F4E"/>
    <w:rsid w:val="00037063"/>
    <w:rsid w:val="000452C2"/>
    <w:rsid w:val="00046F70"/>
    <w:rsid w:val="00047036"/>
    <w:rsid w:val="000501D8"/>
    <w:rsid w:val="00054132"/>
    <w:rsid w:val="00055A3A"/>
    <w:rsid w:val="00066FAA"/>
    <w:rsid w:val="00066FC8"/>
    <w:rsid w:val="00070141"/>
    <w:rsid w:val="0007024B"/>
    <w:rsid w:val="0007071C"/>
    <w:rsid w:val="000812A4"/>
    <w:rsid w:val="0008414F"/>
    <w:rsid w:val="00087677"/>
    <w:rsid w:val="00090533"/>
    <w:rsid w:val="00092645"/>
    <w:rsid w:val="00095D12"/>
    <w:rsid w:val="00097AFB"/>
    <w:rsid w:val="000A241A"/>
    <w:rsid w:val="000A379A"/>
    <w:rsid w:val="000A5194"/>
    <w:rsid w:val="000B10E0"/>
    <w:rsid w:val="000B4047"/>
    <w:rsid w:val="000B5C28"/>
    <w:rsid w:val="000B7D9C"/>
    <w:rsid w:val="000C1982"/>
    <w:rsid w:val="000D177F"/>
    <w:rsid w:val="000D21F2"/>
    <w:rsid w:val="000E65E1"/>
    <w:rsid w:val="000E68AA"/>
    <w:rsid w:val="000F0B23"/>
    <w:rsid w:val="000F54C4"/>
    <w:rsid w:val="001033BC"/>
    <w:rsid w:val="001103D1"/>
    <w:rsid w:val="00116526"/>
    <w:rsid w:val="001168C0"/>
    <w:rsid w:val="001202A1"/>
    <w:rsid w:val="00121000"/>
    <w:rsid w:val="00124858"/>
    <w:rsid w:val="00126C5B"/>
    <w:rsid w:val="00130D86"/>
    <w:rsid w:val="001312EE"/>
    <w:rsid w:val="00135F8F"/>
    <w:rsid w:val="00137444"/>
    <w:rsid w:val="00141AF9"/>
    <w:rsid w:val="00152044"/>
    <w:rsid w:val="001536F6"/>
    <w:rsid w:val="00161CEB"/>
    <w:rsid w:val="00162B47"/>
    <w:rsid w:val="00164CD4"/>
    <w:rsid w:val="00166917"/>
    <w:rsid w:val="00167972"/>
    <w:rsid w:val="00171EBE"/>
    <w:rsid w:val="00175D80"/>
    <w:rsid w:val="00182BA2"/>
    <w:rsid w:val="00185AEE"/>
    <w:rsid w:val="00194D1F"/>
    <w:rsid w:val="001A119A"/>
    <w:rsid w:val="001A4FCD"/>
    <w:rsid w:val="001B0828"/>
    <w:rsid w:val="001B1047"/>
    <w:rsid w:val="001B4BCB"/>
    <w:rsid w:val="001B596B"/>
    <w:rsid w:val="001C048F"/>
    <w:rsid w:val="001C13DF"/>
    <w:rsid w:val="001C3CD9"/>
    <w:rsid w:val="001C4424"/>
    <w:rsid w:val="001C4D38"/>
    <w:rsid w:val="001C52EB"/>
    <w:rsid w:val="001C65AD"/>
    <w:rsid w:val="001D114B"/>
    <w:rsid w:val="001D3C47"/>
    <w:rsid w:val="001D3E72"/>
    <w:rsid w:val="001D4725"/>
    <w:rsid w:val="001D518D"/>
    <w:rsid w:val="001E4220"/>
    <w:rsid w:val="001E69C0"/>
    <w:rsid w:val="00201043"/>
    <w:rsid w:val="0020556D"/>
    <w:rsid w:val="00205B87"/>
    <w:rsid w:val="002112E2"/>
    <w:rsid w:val="00212896"/>
    <w:rsid w:val="00213294"/>
    <w:rsid w:val="00214C5D"/>
    <w:rsid w:val="0021553A"/>
    <w:rsid w:val="00222D2B"/>
    <w:rsid w:val="0022708E"/>
    <w:rsid w:val="00230499"/>
    <w:rsid w:val="002306B1"/>
    <w:rsid w:val="00232BBF"/>
    <w:rsid w:val="00247B4D"/>
    <w:rsid w:val="00293156"/>
    <w:rsid w:val="00293817"/>
    <w:rsid w:val="00295EBA"/>
    <w:rsid w:val="00296CFD"/>
    <w:rsid w:val="00296FB4"/>
    <w:rsid w:val="002A07B7"/>
    <w:rsid w:val="002A0819"/>
    <w:rsid w:val="002A4064"/>
    <w:rsid w:val="002C33E3"/>
    <w:rsid w:val="002C558B"/>
    <w:rsid w:val="002C7373"/>
    <w:rsid w:val="002D21E1"/>
    <w:rsid w:val="002D3677"/>
    <w:rsid w:val="002D45E8"/>
    <w:rsid w:val="002D5648"/>
    <w:rsid w:val="002E06D5"/>
    <w:rsid w:val="002E3843"/>
    <w:rsid w:val="002F0690"/>
    <w:rsid w:val="002F3FC2"/>
    <w:rsid w:val="002F42E3"/>
    <w:rsid w:val="002F463D"/>
    <w:rsid w:val="002F70BA"/>
    <w:rsid w:val="00305355"/>
    <w:rsid w:val="00305583"/>
    <w:rsid w:val="00305BF4"/>
    <w:rsid w:val="003103FD"/>
    <w:rsid w:val="00313607"/>
    <w:rsid w:val="00315F93"/>
    <w:rsid w:val="003163B5"/>
    <w:rsid w:val="00326F18"/>
    <w:rsid w:val="003273F9"/>
    <w:rsid w:val="00330957"/>
    <w:rsid w:val="00330F66"/>
    <w:rsid w:val="00336238"/>
    <w:rsid w:val="00350135"/>
    <w:rsid w:val="00353C53"/>
    <w:rsid w:val="00361D09"/>
    <w:rsid w:val="003703F6"/>
    <w:rsid w:val="00373231"/>
    <w:rsid w:val="00375C0E"/>
    <w:rsid w:val="00375F1A"/>
    <w:rsid w:val="0038277B"/>
    <w:rsid w:val="00390678"/>
    <w:rsid w:val="003938FC"/>
    <w:rsid w:val="00397F1A"/>
    <w:rsid w:val="003A487C"/>
    <w:rsid w:val="003B2089"/>
    <w:rsid w:val="003C0B3B"/>
    <w:rsid w:val="003C6E7C"/>
    <w:rsid w:val="003C70EC"/>
    <w:rsid w:val="003F1DCB"/>
    <w:rsid w:val="003F3AF2"/>
    <w:rsid w:val="003F5BB7"/>
    <w:rsid w:val="003F6A55"/>
    <w:rsid w:val="00402F19"/>
    <w:rsid w:val="004138CE"/>
    <w:rsid w:val="00414B4C"/>
    <w:rsid w:val="00422AA0"/>
    <w:rsid w:val="00424D26"/>
    <w:rsid w:val="0042509B"/>
    <w:rsid w:val="00426898"/>
    <w:rsid w:val="00432A1C"/>
    <w:rsid w:val="0044049A"/>
    <w:rsid w:val="00457613"/>
    <w:rsid w:val="00473BD6"/>
    <w:rsid w:val="0047437F"/>
    <w:rsid w:val="004768A3"/>
    <w:rsid w:val="0049668D"/>
    <w:rsid w:val="004A3B69"/>
    <w:rsid w:val="004B3CBB"/>
    <w:rsid w:val="004B4A37"/>
    <w:rsid w:val="004B4AFC"/>
    <w:rsid w:val="004B4EBF"/>
    <w:rsid w:val="004C077C"/>
    <w:rsid w:val="004C7F31"/>
    <w:rsid w:val="004D29F2"/>
    <w:rsid w:val="004D7866"/>
    <w:rsid w:val="004E1034"/>
    <w:rsid w:val="004E732F"/>
    <w:rsid w:val="004E7B76"/>
    <w:rsid w:val="004E7E56"/>
    <w:rsid w:val="0050208D"/>
    <w:rsid w:val="00503DE0"/>
    <w:rsid w:val="005072B2"/>
    <w:rsid w:val="005113B6"/>
    <w:rsid w:val="005119ED"/>
    <w:rsid w:val="00511F4F"/>
    <w:rsid w:val="00513B79"/>
    <w:rsid w:val="0051757B"/>
    <w:rsid w:val="005211EC"/>
    <w:rsid w:val="00522C0D"/>
    <w:rsid w:val="005241E0"/>
    <w:rsid w:val="0052498C"/>
    <w:rsid w:val="0052756F"/>
    <w:rsid w:val="005365AC"/>
    <w:rsid w:val="00537386"/>
    <w:rsid w:val="00540DDD"/>
    <w:rsid w:val="00552AB6"/>
    <w:rsid w:val="00555EAF"/>
    <w:rsid w:val="005576E9"/>
    <w:rsid w:val="005579FF"/>
    <w:rsid w:val="0056064E"/>
    <w:rsid w:val="005630FB"/>
    <w:rsid w:val="00567272"/>
    <w:rsid w:val="005707FA"/>
    <w:rsid w:val="00572C0B"/>
    <w:rsid w:val="005740A0"/>
    <w:rsid w:val="005754E2"/>
    <w:rsid w:val="00575AF5"/>
    <w:rsid w:val="00584A22"/>
    <w:rsid w:val="005855E4"/>
    <w:rsid w:val="00585812"/>
    <w:rsid w:val="00597079"/>
    <w:rsid w:val="005A2838"/>
    <w:rsid w:val="005A31F9"/>
    <w:rsid w:val="005A705C"/>
    <w:rsid w:val="005C5816"/>
    <w:rsid w:val="005C6391"/>
    <w:rsid w:val="005C6DC8"/>
    <w:rsid w:val="005C6F4D"/>
    <w:rsid w:val="005D0499"/>
    <w:rsid w:val="005E26B2"/>
    <w:rsid w:val="005E38E2"/>
    <w:rsid w:val="005E3CA4"/>
    <w:rsid w:val="005F12B2"/>
    <w:rsid w:val="00610E18"/>
    <w:rsid w:val="006173F9"/>
    <w:rsid w:val="00617C29"/>
    <w:rsid w:val="00620C39"/>
    <w:rsid w:val="006215FE"/>
    <w:rsid w:val="00622F8B"/>
    <w:rsid w:val="006245A1"/>
    <w:rsid w:val="0062607C"/>
    <w:rsid w:val="006304D7"/>
    <w:rsid w:val="00632621"/>
    <w:rsid w:val="00632AB6"/>
    <w:rsid w:val="00634FF7"/>
    <w:rsid w:val="00636532"/>
    <w:rsid w:val="00637603"/>
    <w:rsid w:val="006439B2"/>
    <w:rsid w:val="006466DC"/>
    <w:rsid w:val="00647E65"/>
    <w:rsid w:val="00661C4E"/>
    <w:rsid w:val="006722CC"/>
    <w:rsid w:val="006727C5"/>
    <w:rsid w:val="00676E7B"/>
    <w:rsid w:val="006807A3"/>
    <w:rsid w:val="0068360F"/>
    <w:rsid w:val="00687079"/>
    <w:rsid w:val="00687CD2"/>
    <w:rsid w:val="0069217A"/>
    <w:rsid w:val="006932D2"/>
    <w:rsid w:val="00693F54"/>
    <w:rsid w:val="006949EE"/>
    <w:rsid w:val="00695567"/>
    <w:rsid w:val="006A6026"/>
    <w:rsid w:val="006A653D"/>
    <w:rsid w:val="006B4294"/>
    <w:rsid w:val="006B4772"/>
    <w:rsid w:val="006D39AA"/>
    <w:rsid w:val="006D7850"/>
    <w:rsid w:val="006E0BB0"/>
    <w:rsid w:val="006E3432"/>
    <w:rsid w:val="006E3F08"/>
    <w:rsid w:val="00702873"/>
    <w:rsid w:val="007035FA"/>
    <w:rsid w:val="007062BF"/>
    <w:rsid w:val="00712739"/>
    <w:rsid w:val="00713306"/>
    <w:rsid w:val="00715BB1"/>
    <w:rsid w:val="00717F3A"/>
    <w:rsid w:val="007206C4"/>
    <w:rsid w:val="007213E2"/>
    <w:rsid w:val="00722183"/>
    <w:rsid w:val="00725815"/>
    <w:rsid w:val="00726168"/>
    <w:rsid w:val="00732CE0"/>
    <w:rsid w:val="00733CD5"/>
    <w:rsid w:val="00742109"/>
    <w:rsid w:val="007473F9"/>
    <w:rsid w:val="00753569"/>
    <w:rsid w:val="00754749"/>
    <w:rsid w:val="00755FB9"/>
    <w:rsid w:val="00756D0B"/>
    <w:rsid w:val="007671F4"/>
    <w:rsid w:val="00777555"/>
    <w:rsid w:val="00782A88"/>
    <w:rsid w:val="007901DB"/>
    <w:rsid w:val="00790B49"/>
    <w:rsid w:val="0079127B"/>
    <w:rsid w:val="00792CAA"/>
    <w:rsid w:val="0079400A"/>
    <w:rsid w:val="00796B32"/>
    <w:rsid w:val="007A39E5"/>
    <w:rsid w:val="007A43FD"/>
    <w:rsid w:val="007C1218"/>
    <w:rsid w:val="007C1B3C"/>
    <w:rsid w:val="007C49A3"/>
    <w:rsid w:val="007C52D2"/>
    <w:rsid w:val="007C73E8"/>
    <w:rsid w:val="007D2BF1"/>
    <w:rsid w:val="007D7647"/>
    <w:rsid w:val="007E7BDB"/>
    <w:rsid w:val="007E7E7F"/>
    <w:rsid w:val="007F4A20"/>
    <w:rsid w:val="007F513C"/>
    <w:rsid w:val="007F7791"/>
    <w:rsid w:val="0080130B"/>
    <w:rsid w:val="00803BE3"/>
    <w:rsid w:val="00810AD4"/>
    <w:rsid w:val="00815A46"/>
    <w:rsid w:val="0082574E"/>
    <w:rsid w:val="008356A7"/>
    <w:rsid w:val="00847A5C"/>
    <w:rsid w:val="00852BB5"/>
    <w:rsid w:val="0085373E"/>
    <w:rsid w:val="00860842"/>
    <w:rsid w:val="008717F9"/>
    <w:rsid w:val="008755B4"/>
    <w:rsid w:val="008841E7"/>
    <w:rsid w:val="00890DB8"/>
    <w:rsid w:val="008A3E93"/>
    <w:rsid w:val="008B03ED"/>
    <w:rsid w:val="008C0F07"/>
    <w:rsid w:val="008D5D16"/>
    <w:rsid w:val="008D7659"/>
    <w:rsid w:val="008E01ED"/>
    <w:rsid w:val="008E3696"/>
    <w:rsid w:val="008E5CA1"/>
    <w:rsid w:val="008F2416"/>
    <w:rsid w:val="008F35F1"/>
    <w:rsid w:val="008F5E22"/>
    <w:rsid w:val="009012BB"/>
    <w:rsid w:val="009021B5"/>
    <w:rsid w:val="0090260A"/>
    <w:rsid w:val="00903526"/>
    <w:rsid w:val="009040BA"/>
    <w:rsid w:val="0090566E"/>
    <w:rsid w:val="00905867"/>
    <w:rsid w:val="00910469"/>
    <w:rsid w:val="00914126"/>
    <w:rsid w:val="00914446"/>
    <w:rsid w:val="00923AC0"/>
    <w:rsid w:val="00923DDA"/>
    <w:rsid w:val="0092592C"/>
    <w:rsid w:val="00934104"/>
    <w:rsid w:val="0093590B"/>
    <w:rsid w:val="009407BD"/>
    <w:rsid w:val="009501E5"/>
    <w:rsid w:val="009524BF"/>
    <w:rsid w:val="00955D5E"/>
    <w:rsid w:val="00961B93"/>
    <w:rsid w:val="0096749C"/>
    <w:rsid w:val="00974FAB"/>
    <w:rsid w:val="0098153F"/>
    <w:rsid w:val="00993BA6"/>
    <w:rsid w:val="00994E68"/>
    <w:rsid w:val="009A1C8D"/>
    <w:rsid w:val="009A30E7"/>
    <w:rsid w:val="009A3BFC"/>
    <w:rsid w:val="009B2FF0"/>
    <w:rsid w:val="009C1013"/>
    <w:rsid w:val="009C5614"/>
    <w:rsid w:val="009C68C3"/>
    <w:rsid w:val="009D21C9"/>
    <w:rsid w:val="009D65D7"/>
    <w:rsid w:val="009D6A91"/>
    <w:rsid w:val="009E2863"/>
    <w:rsid w:val="009E2E80"/>
    <w:rsid w:val="009F2341"/>
    <w:rsid w:val="009F48D4"/>
    <w:rsid w:val="009F6CCD"/>
    <w:rsid w:val="009F70C8"/>
    <w:rsid w:val="00A016D4"/>
    <w:rsid w:val="00A0280D"/>
    <w:rsid w:val="00A06357"/>
    <w:rsid w:val="00A1370A"/>
    <w:rsid w:val="00A13E0E"/>
    <w:rsid w:val="00A1439A"/>
    <w:rsid w:val="00A2228D"/>
    <w:rsid w:val="00A2334C"/>
    <w:rsid w:val="00A236DF"/>
    <w:rsid w:val="00A34169"/>
    <w:rsid w:val="00A35279"/>
    <w:rsid w:val="00A3603C"/>
    <w:rsid w:val="00A42D45"/>
    <w:rsid w:val="00A52833"/>
    <w:rsid w:val="00A6581F"/>
    <w:rsid w:val="00A66C9E"/>
    <w:rsid w:val="00A66D51"/>
    <w:rsid w:val="00A67416"/>
    <w:rsid w:val="00A70CF3"/>
    <w:rsid w:val="00A70EB1"/>
    <w:rsid w:val="00A7233E"/>
    <w:rsid w:val="00A72449"/>
    <w:rsid w:val="00A77A1C"/>
    <w:rsid w:val="00A81602"/>
    <w:rsid w:val="00A818F2"/>
    <w:rsid w:val="00A84499"/>
    <w:rsid w:val="00A865D7"/>
    <w:rsid w:val="00A92DFE"/>
    <w:rsid w:val="00A93FAE"/>
    <w:rsid w:val="00A96919"/>
    <w:rsid w:val="00AA3EF7"/>
    <w:rsid w:val="00AA7292"/>
    <w:rsid w:val="00AB1138"/>
    <w:rsid w:val="00AB2188"/>
    <w:rsid w:val="00AB4AED"/>
    <w:rsid w:val="00AB64A3"/>
    <w:rsid w:val="00AC0288"/>
    <w:rsid w:val="00AC63A4"/>
    <w:rsid w:val="00AC73B0"/>
    <w:rsid w:val="00AD5965"/>
    <w:rsid w:val="00AE53B0"/>
    <w:rsid w:val="00AF248E"/>
    <w:rsid w:val="00AF4157"/>
    <w:rsid w:val="00B02783"/>
    <w:rsid w:val="00B07DA0"/>
    <w:rsid w:val="00B13031"/>
    <w:rsid w:val="00B13150"/>
    <w:rsid w:val="00B15047"/>
    <w:rsid w:val="00B17D3C"/>
    <w:rsid w:val="00B212BB"/>
    <w:rsid w:val="00B231E0"/>
    <w:rsid w:val="00B267A9"/>
    <w:rsid w:val="00B30C75"/>
    <w:rsid w:val="00B3421E"/>
    <w:rsid w:val="00B351C6"/>
    <w:rsid w:val="00B37A48"/>
    <w:rsid w:val="00B405A5"/>
    <w:rsid w:val="00B42645"/>
    <w:rsid w:val="00B4793D"/>
    <w:rsid w:val="00B57BC6"/>
    <w:rsid w:val="00B604A7"/>
    <w:rsid w:val="00B606B5"/>
    <w:rsid w:val="00B6110B"/>
    <w:rsid w:val="00B625AA"/>
    <w:rsid w:val="00B71DDD"/>
    <w:rsid w:val="00B74BFB"/>
    <w:rsid w:val="00B74F09"/>
    <w:rsid w:val="00B76E9B"/>
    <w:rsid w:val="00B81263"/>
    <w:rsid w:val="00B8773C"/>
    <w:rsid w:val="00BA23B9"/>
    <w:rsid w:val="00BA5395"/>
    <w:rsid w:val="00BB08C2"/>
    <w:rsid w:val="00BB2735"/>
    <w:rsid w:val="00BB2B19"/>
    <w:rsid w:val="00BB7F87"/>
    <w:rsid w:val="00BC3096"/>
    <w:rsid w:val="00BC68E0"/>
    <w:rsid w:val="00BD47F3"/>
    <w:rsid w:val="00BE4960"/>
    <w:rsid w:val="00BF7704"/>
    <w:rsid w:val="00C01CC0"/>
    <w:rsid w:val="00C0482D"/>
    <w:rsid w:val="00C1105A"/>
    <w:rsid w:val="00C2395F"/>
    <w:rsid w:val="00C2585F"/>
    <w:rsid w:val="00C2710E"/>
    <w:rsid w:val="00C331E5"/>
    <w:rsid w:val="00C36F11"/>
    <w:rsid w:val="00C4124B"/>
    <w:rsid w:val="00C45A2B"/>
    <w:rsid w:val="00C46570"/>
    <w:rsid w:val="00C46E0B"/>
    <w:rsid w:val="00C52B6C"/>
    <w:rsid w:val="00C52E54"/>
    <w:rsid w:val="00C532B2"/>
    <w:rsid w:val="00C53E7C"/>
    <w:rsid w:val="00C57572"/>
    <w:rsid w:val="00C601CA"/>
    <w:rsid w:val="00C6099D"/>
    <w:rsid w:val="00C62986"/>
    <w:rsid w:val="00C756AF"/>
    <w:rsid w:val="00C75E56"/>
    <w:rsid w:val="00C869DA"/>
    <w:rsid w:val="00C877FF"/>
    <w:rsid w:val="00C87B5D"/>
    <w:rsid w:val="00C92577"/>
    <w:rsid w:val="00C93FC9"/>
    <w:rsid w:val="00CA2118"/>
    <w:rsid w:val="00CA53C5"/>
    <w:rsid w:val="00CA559A"/>
    <w:rsid w:val="00CA6302"/>
    <w:rsid w:val="00CA698C"/>
    <w:rsid w:val="00CA704C"/>
    <w:rsid w:val="00CA7782"/>
    <w:rsid w:val="00CB6F5E"/>
    <w:rsid w:val="00CC0781"/>
    <w:rsid w:val="00CC1A2A"/>
    <w:rsid w:val="00CD07B3"/>
    <w:rsid w:val="00CD630F"/>
    <w:rsid w:val="00CE1821"/>
    <w:rsid w:val="00CE66FE"/>
    <w:rsid w:val="00D13ADE"/>
    <w:rsid w:val="00D23C30"/>
    <w:rsid w:val="00D25350"/>
    <w:rsid w:val="00D27183"/>
    <w:rsid w:val="00D31014"/>
    <w:rsid w:val="00D31702"/>
    <w:rsid w:val="00D32C7E"/>
    <w:rsid w:val="00D375F9"/>
    <w:rsid w:val="00D41376"/>
    <w:rsid w:val="00D415A2"/>
    <w:rsid w:val="00D43563"/>
    <w:rsid w:val="00D43ECD"/>
    <w:rsid w:val="00D465A9"/>
    <w:rsid w:val="00D4660D"/>
    <w:rsid w:val="00D53776"/>
    <w:rsid w:val="00D53F71"/>
    <w:rsid w:val="00D61C86"/>
    <w:rsid w:val="00D7324E"/>
    <w:rsid w:val="00D82004"/>
    <w:rsid w:val="00D85181"/>
    <w:rsid w:val="00D86058"/>
    <w:rsid w:val="00D97F65"/>
    <w:rsid w:val="00DA0FF3"/>
    <w:rsid w:val="00DB22E4"/>
    <w:rsid w:val="00DB42FB"/>
    <w:rsid w:val="00DB789C"/>
    <w:rsid w:val="00DC15CA"/>
    <w:rsid w:val="00DC7FC5"/>
    <w:rsid w:val="00DD0779"/>
    <w:rsid w:val="00DD230D"/>
    <w:rsid w:val="00DD4EC4"/>
    <w:rsid w:val="00DD4F42"/>
    <w:rsid w:val="00DD7CA0"/>
    <w:rsid w:val="00DE3DC0"/>
    <w:rsid w:val="00DE4F56"/>
    <w:rsid w:val="00DE7625"/>
    <w:rsid w:val="00DE782B"/>
    <w:rsid w:val="00DE7986"/>
    <w:rsid w:val="00DF0B35"/>
    <w:rsid w:val="00DF53A6"/>
    <w:rsid w:val="00DF5414"/>
    <w:rsid w:val="00E01708"/>
    <w:rsid w:val="00E01A29"/>
    <w:rsid w:val="00E057C4"/>
    <w:rsid w:val="00E05DD5"/>
    <w:rsid w:val="00E13AC8"/>
    <w:rsid w:val="00E21609"/>
    <w:rsid w:val="00E254A5"/>
    <w:rsid w:val="00E25670"/>
    <w:rsid w:val="00E30528"/>
    <w:rsid w:val="00E46595"/>
    <w:rsid w:val="00E504DD"/>
    <w:rsid w:val="00E51BA3"/>
    <w:rsid w:val="00E55110"/>
    <w:rsid w:val="00E566CA"/>
    <w:rsid w:val="00E639D0"/>
    <w:rsid w:val="00E63F70"/>
    <w:rsid w:val="00E671A8"/>
    <w:rsid w:val="00E67E48"/>
    <w:rsid w:val="00E80F29"/>
    <w:rsid w:val="00E93A1A"/>
    <w:rsid w:val="00E95F8A"/>
    <w:rsid w:val="00EA184D"/>
    <w:rsid w:val="00EA1E63"/>
    <w:rsid w:val="00EA5DA5"/>
    <w:rsid w:val="00EA687B"/>
    <w:rsid w:val="00EB22C9"/>
    <w:rsid w:val="00EB25FA"/>
    <w:rsid w:val="00EB2A37"/>
    <w:rsid w:val="00EB3BB1"/>
    <w:rsid w:val="00EB51AA"/>
    <w:rsid w:val="00EB5611"/>
    <w:rsid w:val="00EB7BE2"/>
    <w:rsid w:val="00EC607A"/>
    <w:rsid w:val="00ED6344"/>
    <w:rsid w:val="00ED7D01"/>
    <w:rsid w:val="00EE1E3B"/>
    <w:rsid w:val="00EE278B"/>
    <w:rsid w:val="00EE3B81"/>
    <w:rsid w:val="00EF2945"/>
    <w:rsid w:val="00EF46EA"/>
    <w:rsid w:val="00EF513D"/>
    <w:rsid w:val="00EF6A1F"/>
    <w:rsid w:val="00F03087"/>
    <w:rsid w:val="00F06D50"/>
    <w:rsid w:val="00F076A3"/>
    <w:rsid w:val="00F20F10"/>
    <w:rsid w:val="00F218B0"/>
    <w:rsid w:val="00F23E32"/>
    <w:rsid w:val="00F34633"/>
    <w:rsid w:val="00F3542A"/>
    <w:rsid w:val="00F360DE"/>
    <w:rsid w:val="00F376B7"/>
    <w:rsid w:val="00F46ADB"/>
    <w:rsid w:val="00F50736"/>
    <w:rsid w:val="00F5082A"/>
    <w:rsid w:val="00F5383E"/>
    <w:rsid w:val="00F53891"/>
    <w:rsid w:val="00F54071"/>
    <w:rsid w:val="00F6119E"/>
    <w:rsid w:val="00F66693"/>
    <w:rsid w:val="00F67DB5"/>
    <w:rsid w:val="00F75442"/>
    <w:rsid w:val="00F75D9C"/>
    <w:rsid w:val="00F8610F"/>
    <w:rsid w:val="00F93B44"/>
    <w:rsid w:val="00F94043"/>
    <w:rsid w:val="00F96756"/>
    <w:rsid w:val="00F97D8C"/>
    <w:rsid w:val="00FA09FE"/>
    <w:rsid w:val="00FA29A4"/>
    <w:rsid w:val="00FB1CA2"/>
    <w:rsid w:val="00FB38C4"/>
    <w:rsid w:val="00FB59D1"/>
    <w:rsid w:val="00FB7B4D"/>
    <w:rsid w:val="00FC0199"/>
    <w:rsid w:val="00FC31EB"/>
    <w:rsid w:val="00FC3EF4"/>
    <w:rsid w:val="00FC6DA5"/>
    <w:rsid w:val="00FD1ED2"/>
    <w:rsid w:val="00FD2F5C"/>
    <w:rsid w:val="00FD4386"/>
    <w:rsid w:val="00FD4503"/>
    <w:rsid w:val="00FE1544"/>
    <w:rsid w:val="00FE4670"/>
    <w:rsid w:val="00FF084C"/>
    <w:rsid w:val="00FF4F68"/>
    <w:rsid w:val="00FF68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12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26C5B"/>
  </w:style>
  <w:style w:type="paragraph" w:styleId="Heading1">
    <w:name w:val="heading 1"/>
    <w:next w:val="BodyText"/>
    <w:link w:val="Heading1Char"/>
    <w:uiPriority w:val="9"/>
    <w:qFormat/>
    <w:rsid w:val="00FB59D1"/>
    <w:pPr>
      <w:keepNext/>
      <w:keepLines/>
      <w:spacing w:before="600" w:line="240" w:lineRule="auto"/>
      <w:outlineLvl w:val="0"/>
    </w:pPr>
    <w:rPr>
      <w:rFonts w:ascii="Times New Roman" w:eastAsiaTheme="majorEastAsia" w:hAnsi="Times New Roman" w:cstheme="majorBidi"/>
      <w:b/>
      <w:bCs/>
      <w:sz w:val="28"/>
      <w:szCs w:val="28"/>
    </w:rPr>
  </w:style>
  <w:style w:type="paragraph" w:styleId="Heading2">
    <w:name w:val="heading 2"/>
    <w:basedOn w:val="Heading1"/>
    <w:next w:val="BodyText"/>
    <w:link w:val="Heading2Char"/>
    <w:uiPriority w:val="9"/>
    <w:unhideWhenUsed/>
    <w:qFormat/>
    <w:rsid w:val="00FB59D1"/>
    <w:pPr>
      <w:spacing w:before="360"/>
      <w:outlineLvl w:val="1"/>
    </w:pPr>
    <w:rPr>
      <w:bCs w:val="0"/>
      <w:sz w:val="24"/>
      <w:szCs w:val="26"/>
    </w:rPr>
  </w:style>
  <w:style w:type="paragraph" w:styleId="Heading3">
    <w:name w:val="heading 3"/>
    <w:basedOn w:val="Heading2"/>
    <w:next w:val="BodyText"/>
    <w:link w:val="Heading3Char"/>
    <w:uiPriority w:val="9"/>
    <w:unhideWhenUsed/>
    <w:qFormat/>
    <w:rsid w:val="00FB59D1"/>
    <w:pPr>
      <w:outlineLvl w:val="2"/>
    </w:pPr>
    <w:rPr>
      <w:bCs/>
      <w:i/>
    </w:rPr>
  </w:style>
  <w:style w:type="paragraph" w:styleId="Heading4">
    <w:name w:val="heading 4"/>
    <w:basedOn w:val="Heading3"/>
    <w:next w:val="BodyText"/>
    <w:link w:val="Heading4Char"/>
    <w:uiPriority w:val="9"/>
    <w:unhideWhenUsed/>
    <w:qFormat/>
    <w:rsid w:val="009501E5"/>
    <w:pPr>
      <w:outlineLvl w:val="3"/>
    </w:pPr>
    <w:rPr>
      <w:b w:val="0"/>
      <w:bCs w:val="0"/>
      <w:iCs/>
    </w:rPr>
  </w:style>
  <w:style w:type="paragraph" w:styleId="Heading5">
    <w:name w:val="heading 5"/>
    <w:basedOn w:val="Heading4"/>
    <w:next w:val="BodyText"/>
    <w:link w:val="Heading5Char"/>
    <w:uiPriority w:val="9"/>
    <w:unhideWhenUsed/>
    <w:qFormat/>
    <w:rsid w:val="00AD5965"/>
    <w:pPr>
      <w:outlineLvl w:val="4"/>
    </w:pPr>
    <w:rPr>
      <w:i w:val="0"/>
    </w:rPr>
  </w:style>
  <w:style w:type="paragraph" w:styleId="Heading6">
    <w:name w:val="heading 6"/>
    <w:basedOn w:val="Heading5"/>
    <w:next w:val="BodyText"/>
    <w:link w:val="Heading6Char"/>
    <w:uiPriority w:val="9"/>
    <w:unhideWhenUsed/>
    <w:qFormat/>
    <w:rsid w:val="00FB59D1"/>
    <w:pPr>
      <w:spacing w:before="240" w:after="0"/>
      <w:outlineLvl w:val="5"/>
    </w:pPr>
    <w:rPr>
      <w:b/>
      <w:iCs w:val="0"/>
    </w:rPr>
  </w:style>
  <w:style w:type="paragraph" w:styleId="Heading7">
    <w:name w:val="heading 7"/>
    <w:basedOn w:val="Heading6"/>
    <w:next w:val="BodyText"/>
    <w:link w:val="Heading7Char"/>
    <w:uiPriority w:val="9"/>
    <w:unhideWhenUsed/>
    <w:qFormat/>
    <w:rsid w:val="00FB59D1"/>
    <w:pPr>
      <w:outlineLvl w:val="6"/>
    </w:pPr>
    <w:rPr>
      <w:i/>
      <w:iCs/>
    </w:rPr>
  </w:style>
  <w:style w:type="paragraph" w:styleId="Heading8">
    <w:name w:val="heading 8"/>
    <w:basedOn w:val="Heading7"/>
    <w:next w:val="BodyText"/>
    <w:link w:val="Heading8Char"/>
    <w:uiPriority w:val="9"/>
    <w:unhideWhenUsed/>
    <w:qFormat/>
    <w:rsid w:val="00FB59D1"/>
    <w:pPr>
      <w:outlineLvl w:val="7"/>
    </w:pPr>
    <w:rPr>
      <w:b w:val="0"/>
      <w:sz w:val="20"/>
      <w:szCs w:val="20"/>
    </w:rPr>
  </w:style>
  <w:style w:type="paragraph" w:styleId="Heading9">
    <w:name w:val="heading 9"/>
    <w:basedOn w:val="Heading8"/>
    <w:next w:val="BodyText"/>
    <w:link w:val="Heading9Char"/>
    <w:uiPriority w:val="9"/>
    <w:unhideWhenUsed/>
    <w:qFormat/>
    <w:rsid w:val="00AD5965"/>
    <w:pPr>
      <w:outlineLvl w:val="8"/>
    </w:pPr>
    <w:rPr>
      <w:i w:val="0"/>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unhideWhenUsed/>
    <w:rsid w:val="006E0BB0"/>
    <w:pPr>
      <w:spacing w:after="120"/>
    </w:pPr>
    <w:rPr>
      <w:rFonts w:ascii="Times New Roman" w:hAnsi="Times New Roman"/>
    </w:rPr>
  </w:style>
  <w:style w:type="character" w:customStyle="1" w:styleId="BodyTextChar">
    <w:name w:val="Body Text Char"/>
    <w:basedOn w:val="DefaultParagraphFont"/>
    <w:link w:val="BodyText"/>
    <w:uiPriority w:val="99"/>
    <w:rsid w:val="006E0BB0"/>
    <w:rPr>
      <w:rFonts w:ascii="Times New Roman" w:hAnsi="Times New Roman"/>
    </w:rPr>
  </w:style>
  <w:style w:type="character" w:customStyle="1" w:styleId="Heading1Char">
    <w:name w:val="Heading 1 Char"/>
    <w:basedOn w:val="DefaultParagraphFont"/>
    <w:link w:val="Heading1"/>
    <w:uiPriority w:val="9"/>
    <w:rsid w:val="00FB59D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B59D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B59D1"/>
    <w:rPr>
      <w:rFonts w:ascii="Times New Roman" w:eastAsiaTheme="majorEastAsia" w:hAnsi="Times New Roman" w:cstheme="majorBidi"/>
      <w:b/>
      <w:bCs/>
      <w:i/>
      <w:sz w:val="24"/>
      <w:szCs w:val="26"/>
    </w:rPr>
  </w:style>
  <w:style w:type="character" w:customStyle="1" w:styleId="Heading4Char">
    <w:name w:val="Heading 4 Char"/>
    <w:basedOn w:val="DefaultParagraphFont"/>
    <w:link w:val="Heading4"/>
    <w:uiPriority w:val="9"/>
    <w:rsid w:val="009501E5"/>
    <w:rPr>
      <w:rFonts w:ascii="Times New Roman" w:eastAsiaTheme="majorEastAsia" w:hAnsi="Times New Roman" w:cstheme="majorBidi"/>
      <w:b/>
      <w:i/>
      <w:iCs/>
      <w:sz w:val="24"/>
      <w:szCs w:val="26"/>
    </w:rPr>
  </w:style>
  <w:style w:type="character" w:customStyle="1" w:styleId="Heading5Char">
    <w:name w:val="Heading 5 Char"/>
    <w:basedOn w:val="DefaultParagraphFont"/>
    <w:link w:val="Heading5"/>
    <w:uiPriority w:val="9"/>
    <w:rsid w:val="00AD5965"/>
    <w:rPr>
      <w:rFonts w:ascii="Times New Roman" w:eastAsiaTheme="majorEastAsia" w:hAnsi="Times New Roman" w:cstheme="majorBidi"/>
      <w:iCs/>
      <w:sz w:val="24"/>
      <w:szCs w:val="26"/>
    </w:rPr>
  </w:style>
  <w:style w:type="character" w:customStyle="1" w:styleId="Heading6Char">
    <w:name w:val="Heading 6 Char"/>
    <w:basedOn w:val="DefaultParagraphFont"/>
    <w:link w:val="Heading6"/>
    <w:uiPriority w:val="9"/>
    <w:rsid w:val="00FB59D1"/>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rsid w:val="00FB59D1"/>
    <w:rPr>
      <w:rFonts w:ascii="Times New Roman" w:eastAsiaTheme="majorEastAsia" w:hAnsi="Times New Roman" w:cstheme="majorBidi"/>
      <w:b/>
      <w:i/>
      <w:iCs/>
      <w:sz w:val="24"/>
      <w:szCs w:val="26"/>
    </w:rPr>
  </w:style>
  <w:style w:type="character" w:customStyle="1" w:styleId="Heading8Char">
    <w:name w:val="Heading 8 Char"/>
    <w:basedOn w:val="DefaultParagraphFont"/>
    <w:link w:val="Heading8"/>
    <w:uiPriority w:val="9"/>
    <w:rsid w:val="00FB59D1"/>
    <w:rPr>
      <w:rFonts w:ascii="Times New Roman" w:eastAsiaTheme="majorEastAsia" w:hAnsi="Times New Roman" w:cstheme="majorBidi"/>
      <w:i/>
      <w:iCs/>
      <w:sz w:val="20"/>
      <w:szCs w:val="20"/>
    </w:rPr>
  </w:style>
  <w:style w:type="character" w:customStyle="1" w:styleId="Heading9Char">
    <w:name w:val="Heading 9 Char"/>
    <w:basedOn w:val="DefaultParagraphFont"/>
    <w:link w:val="Heading9"/>
    <w:uiPriority w:val="9"/>
    <w:rsid w:val="00AD5965"/>
    <w:rPr>
      <w:rFonts w:ascii="Times New Roman" w:eastAsiaTheme="majorEastAsia" w:hAnsi="Times New Roman" w:cstheme="majorBidi"/>
      <w:sz w:val="20"/>
      <w:szCs w:val="20"/>
    </w:rPr>
  </w:style>
  <w:style w:type="paragraph" w:styleId="BodyText2">
    <w:name w:val="Body Text 2"/>
    <w:basedOn w:val="BodyText"/>
    <w:link w:val="BodyText2Char"/>
    <w:uiPriority w:val="99"/>
    <w:unhideWhenUsed/>
    <w:rsid w:val="00DE3DC0"/>
    <w:pPr>
      <w:spacing w:line="480" w:lineRule="auto"/>
    </w:pPr>
  </w:style>
  <w:style w:type="character" w:customStyle="1" w:styleId="BodyText2Char">
    <w:name w:val="Body Text 2 Char"/>
    <w:basedOn w:val="DefaultParagraphFont"/>
    <w:link w:val="BodyText2"/>
    <w:uiPriority w:val="99"/>
    <w:rsid w:val="00DE3DC0"/>
    <w:rPr>
      <w:rFonts w:ascii="Times New Roman" w:hAnsi="Times New Roman"/>
      <w:sz w:val="24"/>
    </w:rPr>
  </w:style>
  <w:style w:type="paragraph" w:styleId="BodyText3">
    <w:name w:val="Body Text 3"/>
    <w:basedOn w:val="BodyText"/>
    <w:link w:val="BodyText3Char"/>
    <w:uiPriority w:val="99"/>
    <w:unhideWhenUsed/>
    <w:rsid w:val="00DE3DC0"/>
    <w:rPr>
      <w:sz w:val="16"/>
      <w:szCs w:val="16"/>
    </w:rPr>
  </w:style>
  <w:style w:type="character" w:customStyle="1" w:styleId="BodyText3Char">
    <w:name w:val="Body Text 3 Char"/>
    <w:basedOn w:val="DefaultParagraphFont"/>
    <w:link w:val="BodyText3"/>
    <w:uiPriority w:val="99"/>
    <w:rsid w:val="00DE3DC0"/>
    <w:rPr>
      <w:rFonts w:ascii="Times New Roman" w:hAnsi="Times New Roman"/>
      <w:sz w:val="16"/>
      <w:szCs w:val="16"/>
    </w:rPr>
  </w:style>
  <w:style w:type="paragraph" w:styleId="Header">
    <w:name w:val="header"/>
    <w:basedOn w:val="BodyText"/>
    <w:link w:val="HeaderChar"/>
    <w:uiPriority w:val="99"/>
    <w:unhideWhenUsed/>
    <w:rsid w:val="00457613"/>
    <w:pPr>
      <w:tabs>
        <w:tab w:val="center" w:pos="4680"/>
        <w:tab w:val="right" w:pos="9360"/>
      </w:tabs>
      <w:spacing w:after="0"/>
    </w:pPr>
    <w:rPr>
      <w:sz w:val="18"/>
    </w:rPr>
  </w:style>
  <w:style w:type="character" w:customStyle="1" w:styleId="HeaderChar">
    <w:name w:val="Header Char"/>
    <w:basedOn w:val="DefaultParagraphFont"/>
    <w:link w:val="Header"/>
    <w:uiPriority w:val="99"/>
    <w:rsid w:val="00457613"/>
    <w:rPr>
      <w:rFonts w:ascii="Times New Roman" w:hAnsi="Times New Roman"/>
      <w:sz w:val="18"/>
    </w:rPr>
  </w:style>
  <w:style w:type="paragraph" w:styleId="ListBullet">
    <w:name w:val="List Bullet"/>
    <w:basedOn w:val="BodyText"/>
    <w:uiPriority w:val="99"/>
    <w:unhideWhenUsed/>
    <w:rsid w:val="00F03087"/>
    <w:pPr>
      <w:numPr>
        <w:numId w:val="1"/>
      </w:numPr>
      <w:spacing w:after="60"/>
      <w:contextualSpacing/>
    </w:pPr>
  </w:style>
  <w:style w:type="paragraph" w:styleId="ListBullet2">
    <w:name w:val="List Bullet 2"/>
    <w:basedOn w:val="BodyText"/>
    <w:uiPriority w:val="99"/>
    <w:unhideWhenUsed/>
    <w:rsid w:val="00F03087"/>
    <w:pPr>
      <w:numPr>
        <w:numId w:val="2"/>
      </w:numPr>
      <w:spacing w:after="60"/>
      <w:contextualSpacing/>
    </w:pPr>
  </w:style>
  <w:style w:type="paragraph" w:styleId="ListBullet3">
    <w:name w:val="List Bullet 3"/>
    <w:basedOn w:val="BodyText"/>
    <w:uiPriority w:val="99"/>
    <w:unhideWhenUsed/>
    <w:rsid w:val="00F03087"/>
    <w:pPr>
      <w:numPr>
        <w:numId w:val="3"/>
      </w:numPr>
      <w:spacing w:after="60"/>
      <w:contextualSpacing/>
    </w:pPr>
  </w:style>
  <w:style w:type="paragraph" w:styleId="ListBullet4">
    <w:name w:val="List Bullet 4"/>
    <w:basedOn w:val="BodyText"/>
    <w:uiPriority w:val="99"/>
    <w:unhideWhenUsed/>
    <w:rsid w:val="00F03087"/>
    <w:pPr>
      <w:numPr>
        <w:numId w:val="4"/>
      </w:numPr>
      <w:spacing w:after="60"/>
      <w:contextualSpacing/>
    </w:pPr>
  </w:style>
  <w:style w:type="paragraph" w:styleId="ListBullet5">
    <w:name w:val="List Bullet 5"/>
    <w:basedOn w:val="BodyText"/>
    <w:uiPriority w:val="99"/>
    <w:unhideWhenUsed/>
    <w:rsid w:val="00F03087"/>
    <w:pPr>
      <w:numPr>
        <w:numId w:val="5"/>
      </w:numPr>
      <w:spacing w:after="60"/>
      <w:contextualSpacing/>
    </w:pPr>
  </w:style>
  <w:style w:type="paragraph" w:styleId="List5">
    <w:name w:val="List 5"/>
    <w:basedOn w:val="List4"/>
    <w:uiPriority w:val="99"/>
    <w:unhideWhenUsed/>
    <w:rsid w:val="00F03087"/>
    <w:pPr>
      <w:ind w:left="1800"/>
    </w:pPr>
  </w:style>
  <w:style w:type="paragraph" w:styleId="List4">
    <w:name w:val="List 4"/>
    <w:basedOn w:val="List3"/>
    <w:uiPriority w:val="99"/>
    <w:semiHidden/>
    <w:unhideWhenUsed/>
    <w:rsid w:val="00E46595"/>
    <w:pPr>
      <w:ind w:left="1440"/>
    </w:pPr>
  </w:style>
  <w:style w:type="paragraph" w:styleId="List3">
    <w:name w:val="List 3"/>
    <w:basedOn w:val="List2"/>
    <w:uiPriority w:val="99"/>
    <w:semiHidden/>
    <w:unhideWhenUsed/>
    <w:rsid w:val="00E46595"/>
    <w:pPr>
      <w:ind w:left="1080"/>
    </w:pPr>
  </w:style>
  <w:style w:type="paragraph" w:styleId="List2">
    <w:name w:val="List 2"/>
    <w:basedOn w:val="List"/>
    <w:uiPriority w:val="99"/>
    <w:semiHidden/>
    <w:unhideWhenUsed/>
    <w:rsid w:val="00E46595"/>
    <w:pPr>
      <w:ind w:left="720"/>
    </w:pPr>
  </w:style>
  <w:style w:type="paragraph" w:styleId="List">
    <w:name w:val="List"/>
    <w:basedOn w:val="BodyText"/>
    <w:uiPriority w:val="99"/>
    <w:semiHidden/>
    <w:unhideWhenUsed/>
    <w:rsid w:val="00E46595"/>
    <w:pPr>
      <w:ind w:left="360" w:hanging="360"/>
      <w:contextualSpacing/>
    </w:pPr>
  </w:style>
  <w:style w:type="paragraph" w:styleId="ListNumber">
    <w:name w:val="List Number"/>
    <w:basedOn w:val="BodyText"/>
    <w:uiPriority w:val="99"/>
    <w:unhideWhenUsed/>
    <w:rsid w:val="00F03087"/>
    <w:pPr>
      <w:numPr>
        <w:numId w:val="6"/>
      </w:numPr>
      <w:contextualSpacing/>
    </w:pPr>
  </w:style>
  <w:style w:type="paragraph" w:styleId="ListNumber2">
    <w:name w:val="List Number 2"/>
    <w:basedOn w:val="BodyText"/>
    <w:uiPriority w:val="99"/>
    <w:unhideWhenUsed/>
    <w:rsid w:val="00F03087"/>
    <w:pPr>
      <w:numPr>
        <w:numId w:val="7"/>
      </w:numPr>
      <w:contextualSpacing/>
    </w:pPr>
  </w:style>
  <w:style w:type="paragraph" w:styleId="ListNumber3">
    <w:name w:val="List Number 3"/>
    <w:basedOn w:val="BodyText"/>
    <w:uiPriority w:val="99"/>
    <w:unhideWhenUsed/>
    <w:rsid w:val="00F03087"/>
    <w:pPr>
      <w:numPr>
        <w:numId w:val="8"/>
      </w:numPr>
      <w:contextualSpacing/>
    </w:pPr>
  </w:style>
  <w:style w:type="paragraph" w:styleId="ListNumber4">
    <w:name w:val="List Number 4"/>
    <w:basedOn w:val="BodyText"/>
    <w:uiPriority w:val="99"/>
    <w:unhideWhenUsed/>
    <w:rsid w:val="00F03087"/>
    <w:pPr>
      <w:numPr>
        <w:numId w:val="9"/>
      </w:numPr>
      <w:contextualSpacing/>
    </w:pPr>
  </w:style>
  <w:style w:type="paragraph" w:styleId="ListNumber5">
    <w:name w:val="List Number 5"/>
    <w:basedOn w:val="BodyText"/>
    <w:uiPriority w:val="99"/>
    <w:unhideWhenUsed/>
    <w:rsid w:val="00F03087"/>
    <w:pPr>
      <w:numPr>
        <w:numId w:val="10"/>
      </w:numPr>
      <w:contextualSpacing/>
    </w:pPr>
  </w:style>
  <w:style w:type="paragraph" w:styleId="ListContinue">
    <w:name w:val="List Continue"/>
    <w:basedOn w:val="BodyText"/>
    <w:uiPriority w:val="99"/>
    <w:unhideWhenUsed/>
    <w:rsid w:val="00F03087"/>
    <w:pPr>
      <w:ind w:left="360"/>
      <w:contextualSpacing/>
    </w:pPr>
  </w:style>
  <w:style w:type="paragraph" w:styleId="ListContinue2">
    <w:name w:val="List Continue 2"/>
    <w:basedOn w:val="BodyText"/>
    <w:uiPriority w:val="99"/>
    <w:unhideWhenUsed/>
    <w:rsid w:val="00F03087"/>
    <w:pPr>
      <w:ind w:left="720"/>
      <w:contextualSpacing/>
    </w:pPr>
  </w:style>
  <w:style w:type="paragraph" w:styleId="ListContinue3">
    <w:name w:val="List Continue 3"/>
    <w:basedOn w:val="BodyText"/>
    <w:uiPriority w:val="99"/>
    <w:unhideWhenUsed/>
    <w:rsid w:val="00F03087"/>
    <w:pPr>
      <w:ind w:left="1080"/>
      <w:contextualSpacing/>
    </w:pPr>
  </w:style>
  <w:style w:type="paragraph" w:styleId="ListContinue4">
    <w:name w:val="List Continue 4"/>
    <w:basedOn w:val="BodyText"/>
    <w:uiPriority w:val="99"/>
    <w:unhideWhenUsed/>
    <w:rsid w:val="00F03087"/>
    <w:pPr>
      <w:ind w:left="1440"/>
      <w:contextualSpacing/>
    </w:pPr>
  </w:style>
  <w:style w:type="paragraph" w:styleId="ListContinue5">
    <w:name w:val="List Continue 5"/>
    <w:basedOn w:val="BodyText"/>
    <w:uiPriority w:val="99"/>
    <w:unhideWhenUsed/>
    <w:rsid w:val="00F03087"/>
    <w:pPr>
      <w:ind w:left="1800"/>
      <w:contextualSpacing/>
    </w:pPr>
  </w:style>
  <w:style w:type="paragraph" w:styleId="TOC1">
    <w:name w:val="toc 1"/>
    <w:next w:val="BodyText"/>
    <w:autoRedefine/>
    <w:uiPriority w:val="39"/>
    <w:unhideWhenUsed/>
    <w:rsid w:val="00457613"/>
    <w:pPr>
      <w:spacing w:after="100"/>
    </w:pPr>
    <w:rPr>
      <w:rFonts w:ascii="Times New Roman" w:hAnsi="Times New Roman"/>
      <w:sz w:val="24"/>
    </w:rPr>
  </w:style>
  <w:style w:type="paragraph" w:styleId="TOC2">
    <w:name w:val="toc 2"/>
    <w:basedOn w:val="TOC1"/>
    <w:next w:val="BodyText"/>
    <w:autoRedefine/>
    <w:uiPriority w:val="39"/>
    <w:unhideWhenUsed/>
    <w:rsid w:val="00457613"/>
    <w:pPr>
      <w:ind w:left="220"/>
    </w:pPr>
  </w:style>
  <w:style w:type="paragraph" w:styleId="TOC3">
    <w:name w:val="toc 3"/>
    <w:basedOn w:val="TOC2"/>
    <w:next w:val="BodyText"/>
    <w:autoRedefine/>
    <w:uiPriority w:val="39"/>
    <w:unhideWhenUsed/>
    <w:rsid w:val="00A1439A"/>
    <w:pPr>
      <w:ind w:left="440"/>
    </w:pPr>
  </w:style>
  <w:style w:type="paragraph" w:styleId="TOC4">
    <w:name w:val="toc 4"/>
    <w:basedOn w:val="TOC3"/>
    <w:next w:val="BodyText"/>
    <w:autoRedefine/>
    <w:uiPriority w:val="39"/>
    <w:unhideWhenUsed/>
    <w:rsid w:val="00A1439A"/>
    <w:pPr>
      <w:ind w:left="660"/>
    </w:pPr>
  </w:style>
  <w:style w:type="paragraph" w:styleId="TOC5">
    <w:name w:val="toc 5"/>
    <w:basedOn w:val="TOC4"/>
    <w:next w:val="BodyText"/>
    <w:autoRedefine/>
    <w:uiPriority w:val="39"/>
    <w:unhideWhenUsed/>
    <w:rsid w:val="00A1439A"/>
    <w:pPr>
      <w:ind w:left="880"/>
    </w:pPr>
  </w:style>
  <w:style w:type="paragraph" w:styleId="TOC6">
    <w:name w:val="toc 6"/>
    <w:basedOn w:val="TOC5"/>
    <w:next w:val="BodyText"/>
    <w:autoRedefine/>
    <w:uiPriority w:val="39"/>
    <w:unhideWhenUsed/>
    <w:rsid w:val="00A1439A"/>
    <w:pPr>
      <w:ind w:left="1100"/>
    </w:pPr>
  </w:style>
  <w:style w:type="paragraph" w:styleId="TOC7">
    <w:name w:val="toc 7"/>
    <w:basedOn w:val="TOC6"/>
    <w:next w:val="BodyText"/>
    <w:autoRedefine/>
    <w:uiPriority w:val="39"/>
    <w:unhideWhenUsed/>
    <w:rsid w:val="00A1439A"/>
    <w:pPr>
      <w:ind w:left="1320"/>
    </w:pPr>
  </w:style>
  <w:style w:type="paragraph" w:styleId="TOC8">
    <w:name w:val="toc 8"/>
    <w:basedOn w:val="TOC7"/>
    <w:next w:val="BodyText"/>
    <w:autoRedefine/>
    <w:uiPriority w:val="39"/>
    <w:unhideWhenUsed/>
    <w:rsid w:val="00A1439A"/>
    <w:pPr>
      <w:ind w:left="1540"/>
    </w:pPr>
  </w:style>
  <w:style w:type="paragraph" w:styleId="TOC9">
    <w:name w:val="toc 9"/>
    <w:basedOn w:val="TOC8"/>
    <w:next w:val="BodyText"/>
    <w:autoRedefine/>
    <w:uiPriority w:val="39"/>
    <w:unhideWhenUsed/>
    <w:rsid w:val="00A1439A"/>
    <w:pPr>
      <w:ind w:left="1760"/>
    </w:pPr>
  </w:style>
  <w:style w:type="paragraph" w:styleId="TOCHeading">
    <w:name w:val="TOC Heading"/>
    <w:basedOn w:val="Heading1"/>
    <w:next w:val="BodyText"/>
    <w:uiPriority w:val="39"/>
    <w:unhideWhenUsed/>
    <w:qFormat/>
    <w:rsid w:val="0038277B"/>
    <w:pPr>
      <w:spacing w:before="480" w:after="0" w:line="276" w:lineRule="auto"/>
      <w:outlineLvl w:val="9"/>
    </w:pPr>
  </w:style>
  <w:style w:type="paragraph" w:styleId="Index1">
    <w:name w:val="index 1"/>
    <w:next w:val="BodyText"/>
    <w:autoRedefine/>
    <w:uiPriority w:val="99"/>
    <w:semiHidden/>
    <w:unhideWhenUsed/>
    <w:rsid w:val="00A1439A"/>
    <w:pPr>
      <w:spacing w:after="0" w:line="240" w:lineRule="auto"/>
      <w:ind w:left="220" w:hanging="220"/>
    </w:pPr>
    <w:rPr>
      <w:rFonts w:ascii="Times New Roman" w:hAnsi="Times New Roman"/>
      <w:sz w:val="20"/>
    </w:rPr>
  </w:style>
  <w:style w:type="paragraph" w:styleId="Index2">
    <w:name w:val="index 2"/>
    <w:basedOn w:val="Index1"/>
    <w:next w:val="BodyText"/>
    <w:autoRedefine/>
    <w:uiPriority w:val="99"/>
    <w:unhideWhenUsed/>
    <w:rsid w:val="00A1439A"/>
    <w:pPr>
      <w:ind w:left="440"/>
    </w:pPr>
  </w:style>
  <w:style w:type="paragraph" w:styleId="Index3">
    <w:name w:val="index 3"/>
    <w:basedOn w:val="Index2"/>
    <w:next w:val="BodyText"/>
    <w:autoRedefine/>
    <w:uiPriority w:val="99"/>
    <w:unhideWhenUsed/>
    <w:rsid w:val="00A1439A"/>
    <w:pPr>
      <w:ind w:left="660"/>
    </w:pPr>
  </w:style>
  <w:style w:type="paragraph" w:styleId="Index4">
    <w:name w:val="index 4"/>
    <w:basedOn w:val="Index3"/>
    <w:next w:val="BodyText"/>
    <w:autoRedefine/>
    <w:uiPriority w:val="99"/>
    <w:unhideWhenUsed/>
    <w:rsid w:val="00A1439A"/>
    <w:pPr>
      <w:ind w:left="880"/>
    </w:pPr>
  </w:style>
  <w:style w:type="paragraph" w:styleId="Index5">
    <w:name w:val="index 5"/>
    <w:basedOn w:val="Index4"/>
    <w:next w:val="BodyText"/>
    <w:autoRedefine/>
    <w:uiPriority w:val="99"/>
    <w:unhideWhenUsed/>
    <w:rsid w:val="00A1439A"/>
    <w:pPr>
      <w:ind w:left="1100"/>
    </w:pPr>
  </w:style>
  <w:style w:type="paragraph" w:styleId="Index6">
    <w:name w:val="index 6"/>
    <w:basedOn w:val="Index5"/>
    <w:next w:val="BodyText"/>
    <w:autoRedefine/>
    <w:uiPriority w:val="99"/>
    <w:unhideWhenUsed/>
    <w:rsid w:val="00A1439A"/>
    <w:pPr>
      <w:ind w:left="1320"/>
    </w:pPr>
  </w:style>
  <w:style w:type="paragraph" w:styleId="Index7">
    <w:name w:val="index 7"/>
    <w:basedOn w:val="Index6"/>
    <w:next w:val="BodyText"/>
    <w:autoRedefine/>
    <w:uiPriority w:val="99"/>
    <w:unhideWhenUsed/>
    <w:rsid w:val="00A1439A"/>
    <w:pPr>
      <w:ind w:left="1540"/>
    </w:pPr>
  </w:style>
  <w:style w:type="paragraph" w:styleId="Index8">
    <w:name w:val="index 8"/>
    <w:basedOn w:val="Index7"/>
    <w:next w:val="BodyText"/>
    <w:autoRedefine/>
    <w:uiPriority w:val="99"/>
    <w:unhideWhenUsed/>
    <w:rsid w:val="00A1439A"/>
    <w:pPr>
      <w:ind w:left="1760"/>
    </w:pPr>
  </w:style>
  <w:style w:type="paragraph" w:styleId="Index9">
    <w:name w:val="index 9"/>
    <w:basedOn w:val="Index8"/>
    <w:next w:val="BodyText"/>
    <w:autoRedefine/>
    <w:uiPriority w:val="99"/>
    <w:unhideWhenUsed/>
    <w:rsid w:val="00A1439A"/>
    <w:pPr>
      <w:ind w:left="1980"/>
    </w:pPr>
  </w:style>
  <w:style w:type="paragraph" w:styleId="IndexHeading">
    <w:name w:val="index heading"/>
    <w:basedOn w:val="Index1"/>
    <w:next w:val="BodyText"/>
    <w:uiPriority w:val="99"/>
    <w:unhideWhenUsed/>
    <w:rsid w:val="00A1439A"/>
    <w:rPr>
      <w:rFonts w:ascii="Arial" w:eastAsiaTheme="majorEastAsia" w:hAnsi="Arial" w:cstheme="majorBidi"/>
      <w:b/>
      <w:bCs/>
      <w:sz w:val="28"/>
    </w:rPr>
  </w:style>
  <w:style w:type="paragraph" w:styleId="Quote">
    <w:name w:val="Quote"/>
    <w:basedOn w:val="BodyText"/>
    <w:next w:val="BodyText"/>
    <w:link w:val="QuoteChar"/>
    <w:uiPriority w:val="29"/>
    <w:qFormat/>
    <w:rsid w:val="00A1439A"/>
    <w:pPr>
      <w:ind w:left="720" w:right="720"/>
    </w:pPr>
    <w:rPr>
      <w:i/>
      <w:iCs/>
      <w:color w:val="000000" w:themeColor="text1"/>
    </w:rPr>
  </w:style>
  <w:style w:type="character" w:customStyle="1" w:styleId="QuoteChar">
    <w:name w:val="Quote Char"/>
    <w:basedOn w:val="DefaultParagraphFont"/>
    <w:link w:val="Quote"/>
    <w:uiPriority w:val="29"/>
    <w:rsid w:val="00A1439A"/>
    <w:rPr>
      <w:rFonts w:ascii="Times New Roman" w:hAnsi="Times New Roman"/>
      <w:i/>
      <w:iCs/>
      <w:color w:val="000000" w:themeColor="text1"/>
      <w:sz w:val="24"/>
    </w:rPr>
  </w:style>
  <w:style w:type="paragraph" w:styleId="PlainText">
    <w:name w:val="Plain Text"/>
    <w:basedOn w:val="BodyText"/>
    <w:link w:val="PlainTextChar"/>
    <w:uiPriority w:val="99"/>
    <w:semiHidden/>
    <w:unhideWhenUsed/>
    <w:rsid w:val="00A1439A"/>
    <w:pPr>
      <w:spacing w:after="0"/>
    </w:pPr>
    <w:rPr>
      <w:rFonts w:cs="Consolas"/>
      <w:sz w:val="21"/>
      <w:szCs w:val="21"/>
    </w:rPr>
  </w:style>
  <w:style w:type="character" w:customStyle="1" w:styleId="PlainTextChar">
    <w:name w:val="Plain Text Char"/>
    <w:basedOn w:val="DefaultParagraphFont"/>
    <w:link w:val="PlainText"/>
    <w:uiPriority w:val="99"/>
    <w:semiHidden/>
    <w:rsid w:val="00A1439A"/>
    <w:rPr>
      <w:rFonts w:ascii="Times New Roman" w:hAnsi="Times New Roman" w:cs="Consolas"/>
      <w:sz w:val="21"/>
      <w:szCs w:val="21"/>
    </w:rPr>
  </w:style>
  <w:style w:type="paragraph" w:styleId="TOAHeading">
    <w:name w:val="toa heading"/>
    <w:basedOn w:val="BodyText"/>
    <w:next w:val="BodyText"/>
    <w:uiPriority w:val="99"/>
    <w:semiHidden/>
    <w:unhideWhenUsed/>
    <w:rsid w:val="00E46595"/>
    <w:pPr>
      <w:spacing w:before="120"/>
    </w:pPr>
    <w:rPr>
      <w:rFonts w:asciiTheme="majorHAnsi" w:eastAsiaTheme="majorEastAsia" w:hAnsiTheme="majorHAnsi" w:cstheme="majorBidi"/>
      <w:b/>
      <w:bCs/>
      <w:szCs w:val="24"/>
    </w:rPr>
  </w:style>
  <w:style w:type="paragraph" w:styleId="Title">
    <w:name w:val="Title"/>
    <w:basedOn w:val="BodyText"/>
    <w:next w:val="BodyText"/>
    <w:link w:val="TitleChar"/>
    <w:uiPriority w:val="10"/>
    <w:qFormat/>
    <w:rsid w:val="00E46595"/>
    <w:pPr>
      <w:pBdr>
        <w:bottom w:val="single" w:sz="8" w:space="4" w:color="4F81BD" w:themeColor="accent1"/>
      </w:pBdr>
      <w:spacing w:after="300"/>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E46595"/>
    <w:rPr>
      <w:rFonts w:ascii="Arial" w:eastAsiaTheme="majorEastAsia" w:hAnsi="Arial" w:cstheme="majorBidi"/>
      <w:spacing w:val="5"/>
      <w:kern w:val="28"/>
      <w:sz w:val="52"/>
      <w:szCs w:val="52"/>
    </w:rPr>
  </w:style>
  <w:style w:type="paragraph" w:styleId="TableofFigures">
    <w:name w:val="table of figures"/>
    <w:basedOn w:val="BodyText"/>
    <w:next w:val="BodyText"/>
    <w:uiPriority w:val="99"/>
    <w:unhideWhenUsed/>
    <w:rsid w:val="00E46595"/>
    <w:pPr>
      <w:spacing w:after="0"/>
    </w:pPr>
  </w:style>
  <w:style w:type="character" w:styleId="SubtleReference">
    <w:name w:val="Subtle Reference"/>
    <w:basedOn w:val="DefaultParagraphFont"/>
    <w:uiPriority w:val="31"/>
    <w:qFormat/>
    <w:rsid w:val="00E46595"/>
    <w:rPr>
      <w:smallCaps/>
      <w:color w:val="C0504D" w:themeColor="accent2"/>
      <w:u w:val="single"/>
    </w:rPr>
  </w:style>
  <w:style w:type="paragraph" w:styleId="Subtitle">
    <w:name w:val="Subtitle"/>
    <w:basedOn w:val="BodyText"/>
    <w:next w:val="BodyText"/>
    <w:link w:val="SubtitleChar"/>
    <w:uiPriority w:val="11"/>
    <w:qFormat/>
    <w:rsid w:val="00E46595"/>
    <w:pPr>
      <w:numPr>
        <w:ilvl w:val="1"/>
      </w:numPr>
    </w:pPr>
    <w:rPr>
      <w:rFonts w:eastAsiaTheme="majorEastAsia" w:cstheme="majorBidi"/>
      <w:i/>
      <w:iCs/>
      <w:spacing w:val="15"/>
      <w:szCs w:val="24"/>
    </w:rPr>
  </w:style>
  <w:style w:type="character" w:customStyle="1" w:styleId="SubtitleChar">
    <w:name w:val="Subtitle Char"/>
    <w:basedOn w:val="DefaultParagraphFont"/>
    <w:link w:val="Subtitle"/>
    <w:uiPriority w:val="11"/>
    <w:rsid w:val="00E46595"/>
    <w:rPr>
      <w:rFonts w:ascii="Times New Roman" w:eastAsiaTheme="majorEastAsia" w:hAnsi="Times New Roman" w:cstheme="majorBidi"/>
      <w:i/>
      <w:iCs/>
      <w:spacing w:val="15"/>
      <w:sz w:val="24"/>
      <w:szCs w:val="24"/>
    </w:rPr>
  </w:style>
  <w:style w:type="paragraph" w:styleId="Signature">
    <w:name w:val="Signature"/>
    <w:basedOn w:val="BodyText"/>
    <w:link w:val="SignatureChar"/>
    <w:uiPriority w:val="99"/>
    <w:semiHidden/>
    <w:unhideWhenUsed/>
    <w:rsid w:val="00E46595"/>
    <w:pPr>
      <w:spacing w:after="0"/>
      <w:ind w:left="4320"/>
    </w:pPr>
  </w:style>
  <w:style w:type="character" w:customStyle="1" w:styleId="SignatureChar">
    <w:name w:val="Signature Char"/>
    <w:basedOn w:val="DefaultParagraphFont"/>
    <w:link w:val="Signature"/>
    <w:uiPriority w:val="99"/>
    <w:semiHidden/>
    <w:rsid w:val="00E46595"/>
    <w:rPr>
      <w:rFonts w:ascii="Times New Roman" w:hAnsi="Times New Roman"/>
      <w:sz w:val="24"/>
    </w:rPr>
  </w:style>
  <w:style w:type="paragraph" w:styleId="Salutation">
    <w:name w:val="Salutation"/>
    <w:basedOn w:val="BodyText"/>
    <w:next w:val="BodyText"/>
    <w:link w:val="SalutationChar"/>
    <w:uiPriority w:val="99"/>
    <w:semiHidden/>
    <w:unhideWhenUsed/>
    <w:rsid w:val="00E46595"/>
  </w:style>
  <w:style w:type="character" w:customStyle="1" w:styleId="SalutationChar">
    <w:name w:val="Salutation Char"/>
    <w:basedOn w:val="DefaultParagraphFont"/>
    <w:link w:val="Salutation"/>
    <w:uiPriority w:val="99"/>
    <w:semiHidden/>
    <w:rsid w:val="00E46595"/>
    <w:rPr>
      <w:rFonts w:ascii="Times New Roman" w:hAnsi="Times New Roman"/>
      <w:sz w:val="24"/>
    </w:rPr>
  </w:style>
  <w:style w:type="paragraph" w:styleId="NoteHeading">
    <w:name w:val="Note Heading"/>
    <w:basedOn w:val="BodyText"/>
    <w:next w:val="BodyText"/>
    <w:link w:val="NoteHeadingChar"/>
    <w:uiPriority w:val="99"/>
    <w:semiHidden/>
    <w:unhideWhenUsed/>
    <w:rsid w:val="00E46595"/>
    <w:pPr>
      <w:spacing w:after="0"/>
    </w:pPr>
  </w:style>
  <w:style w:type="character" w:customStyle="1" w:styleId="NoteHeadingChar">
    <w:name w:val="Note Heading Char"/>
    <w:basedOn w:val="DefaultParagraphFont"/>
    <w:link w:val="NoteHeading"/>
    <w:uiPriority w:val="99"/>
    <w:semiHidden/>
    <w:rsid w:val="00E46595"/>
    <w:rPr>
      <w:rFonts w:ascii="Times New Roman" w:hAnsi="Times New Roman"/>
      <w:sz w:val="24"/>
    </w:rPr>
  </w:style>
  <w:style w:type="paragraph" w:styleId="NormalIndent">
    <w:name w:val="Normal Indent"/>
    <w:basedOn w:val="BodyText"/>
    <w:uiPriority w:val="99"/>
    <w:semiHidden/>
    <w:unhideWhenUsed/>
    <w:rsid w:val="00E46595"/>
    <w:pPr>
      <w:ind w:left="720"/>
    </w:pPr>
  </w:style>
  <w:style w:type="paragraph" w:styleId="MessageHeader">
    <w:name w:val="Message Header"/>
    <w:basedOn w:val="BodyText"/>
    <w:link w:val="MessageHeaderChar"/>
    <w:uiPriority w:val="99"/>
    <w:semiHidden/>
    <w:unhideWhenUsed/>
    <w:rsid w:val="00E46595"/>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E46595"/>
    <w:rPr>
      <w:rFonts w:asciiTheme="majorHAnsi" w:eastAsiaTheme="majorEastAsia" w:hAnsiTheme="majorHAnsi" w:cstheme="majorBidi"/>
      <w:sz w:val="24"/>
      <w:szCs w:val="24"/>
      <w:shd w:val="pct20" w:color="auto" w:fill="auto"/>
    </w:rPr>
  </w:style>
  <w:style w:type="paragraph" w:styleId="MacroText">
    <w:name w:val="macro"/>
    <w:link w:val="MacroTextChar"/>
    <w:uiPriority w:val="99"/>
    <w:semiHidden/>
    <w:unhideWhenUsed/>
    <w:rsid w:val="00E46595"/>
    <w:pPr>
      <w:tabs>
        <w:tab w:val="left" w:pos="480"/>
        <w:tab w:val="left" w:pos="960"/>
        <w:tab w:val="left" w:pos="1440"/>
        <w:tab w:val="left" w:pos="1920"/>
        <w:tab w:val="left" w:pos="2400"/>
        <w:tab w:val="left" w:pos="2880"/>
        <w:tab w:val="left" w:pos="3360"/>
        <w:tab w:val="left" w:pos="3840"/>
        <w:tab w:val="left" w:pos="4320"/>
      </w:tabs>
      <w:spacing w:after="0"/>
    </w:pPr>
    <w:rPr>
      <w:rFonts w:ascii="Courier New" w:hAnsi="Courier New" w:cs="Consolas"/>
      <w:sz w:val="20"/>
      <w:szCs w:val="20"/>
    </w:rPr>
  </w:style>
  <w:style w:type="character" w:customStyle="1" w:styleId="MacroTextChar">
    <w:name w:val="Macro Text Char"/>
    <w:basedOn w:val="DefaultParagraphFont"/>
    <w:link w:val="MacroText"/>
    <w:uiPriority w:val="99"/>
    <w:semiHidden/>
    <w:rsid w:val="00E46595"/>
    <w:rPr>
      <w:rFonts w:ascii="Courier New" w:hAnsi="Courier New" w:cs="Consolas"/>
      <w:sz w:val="20"/>
      <w:szCs w:val="20"/>
    </w:rPr>
  </w:style>
  <w:style w:type="paragraph" w:styleId="ListParagraph">
    <w:name w:val="List Paragraph"/>
    <w:basedOn w:val="BodyText"/>
    <w:uiPriority w:val="34"/>
    <w:qFormat/>
    <w:rsid w:val="00E46595"/>
    <w:pPr>
      <w:ind w:left="720"/>
      <w:contextualSpacing/>
    </w:pPr>
  </w:style>
  <w:style w:type="paragraph" w:styleId="IntenseQuote">
    <w:name w:val="Intense Quote"/>
    <w:basedOn w:val="BodyText"/>
    <w:next w:val="BodyText"/>
    <w:link w:val="IntenseQuoteChar"/>
    <w:uiPriority w:val="30"/>
    <w:qFormat/>
    <w:rsid w:val="00E4659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E46595"/>
    <w:rPr>
      <w:rFonts w:ascii="Times New Roman" w:hAnsi="Times New Roman"/>
      <w:b/>
      <w:bCs/>
      <w:i/>
      <w:iCs/>
      <w:sz w:val="24"/>
    </w:rPr>
  </w:style>
  <w:style w:type="paragraph" w:styleId="BalloonText">
    <w:name w:val="Balloon Text"/>
    <w:basedOn w:val="BodyText"/>
    <w:link w:val="BalloonTextChar"/>
    <w:uiPriority w:val="99"/>
    <w:semiHidden/>
    <w:unhideWhenUsed/>
    <w:rsid w:val="00E4659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595"/>
    <w:rPr>
      <w:rFonts w:ascii="Tahoma" w:hAnsi="Tahoma" w:cs="Tahoma"/>
      <w:sz w:val="16"/>
      <w:szCs w:val="16"/>
    </w:rPr>
  </w:style>
  <w:style w:type="paragraph" w:styleId="Bibliography">
    <w:name w:val="Bibliography"/>
    <w:basedOn w:val="BodyText"/>
    <w:next w:val="BodyText"/>
    <w:uiPriority w:val="37"/>
    <w:semiHidden/>
    <w:unhideWhenUsed/>
    <w:rsid w:val="00E46595"/>
  </w:style>
  <w:style w:type="paragraph" w:styleId="BlockText">
    <w:name w:val="Block Text"/>
    <w:basedOn w:val="BodyText"/>
    <w:uiPriority w:val="99"/>
    <w:semiHidden/>
    <w:unhideWhenUsed/>
    <w:rsid w:val="00E46595"/>
    <w:pPr>
      <w:pBdr>
        <w:top w:val="single" w:sz="2" w:space="10" w:color="auto"/>
        <w:left w:val="single" w:sz="2" w:space="10" w:color="auto"/>
        <w:bottom w:val="single" w:sz="2" w:space="10" w:color="auto"/>
        <w:right w:val="single" w:sz="2" w:space="10" w:color="auto"/>
      </w:pBdr>
      <w:ind w:left="1152" w:right="1152"/>
    </w:pPr>
    <w:rPr>
      <w:rFonts w:eastAsiaTheme="minorEastAsia"/>
      <w:i/>
      <w:iCs/>
    </w:rPr>
  </w:style>
  <w:style w:type="paragraph" w:styleId="Caption">
    <w:name w:val="caption"/>
    <w:basedOn w:val="BodyText"/>
    <w:next w:val="Normal"/>
    <w:uiPriority w:val="35"/>
    <w:unhideWhenUsed/>
    <w:qFormat/>
    <w:rsid w:val="007671F4"/>
    <w:rPr>
      <w:bCs/>
      <w:sz w:val="18"/>
      <w:szCs w:val="18"/>
    </w:rPr>
  </w:style>
  <w:style w:type="paragraph" w:styleId="Closing">
    <w:name w:val="Closing"/>
    <w:basedOn w:val="BodyText"/>
    <w:link w:val="ClosingChar"/>
    <w:uiPriority w:val="99"/>
    <w:semiHidden/>
    <w:unhideWhenUsed/>
    <w:rsid w:val="00E46595"/>
    <w:pPr>
      <w:spacing w:after="0"/>
      <w:ind w:left="4320"/>
    </w:pPr>
  </w:style>
  <w:style w:type="character" w:customStyle="1" w:styleId="ClosingChar">
    <w:name w:val="Closing Char"/>
    <w:basedOn w:val="DefaultParagraphFont"/>
    <w:link w:val="Closing"/>
    <w:uiPriority w:val="99"/>
    <w:semiHidden/>
    <w:rsid w:val="00E46595"/>
    <w:rPr>
      <w:rFonts w:ascii="Times New Roman" w:hAnsi="Times New Roman"/>
      <w:sz w:val="24"/>
    </w:rPr>
  </w:style>
  <w:style w:type="paragraph" w:styleId="CommentText">
    <w:name w:val="annotation text"/>
    <w:basedOn w:val="BodyText"/>
    <w:link w:val="CommentTextChar"/>
    <w:uiPriority w:val="99"/>
    <w:semiHidden/>
    <w:unhideWhenUsed/>
    <w:rsid w:val="00E46595"/>
    <w:rPr>
      <w:sz w:val="20"/>
      <w:szCs w:val="20"/>
    </w:rPr>
  </w:style>
  <w:style w:type="character" w:customStyle="1" w:styleId="CommentTextChar">
    <w:name w:val="Comment Text Char"/>
    <w:basedOn w:val="DefaultParagraphFont"/>
    <w:link w:val="CommentText"/>
    <w:uiPriority w:val="99"/>
    <w:semiHidden/>
    <w:rsid w:val="00E46595"/>
    <w:rPr>
      <w:rFonts w:ascii="Times New Roman" w:hAnsi="Times New Roman"/>
      <w:sz w:val="20"/>
      <w:szCs w:val="20"/>
    </w:rPr>
  </w:style>
  <w:style w:type="paragraph" w:styleId="Date">
    <w:name w:val="Date"/>
    <w:basedOn w:val="BodyText"/>
    <w:next w:val="Normal"/>
    <w:link w:val="DateChar"/>
    <w:uiPriority w:val="99"/>
    <w:semiHidden/>
    <w:unhideWhenUsed/>
    <w:rsid w:val="00E46595"/>
  </w:style>
  <w:style w:type="character" w:customStyle="1" w:styleId="DateChar">
    <w:name w:val="Date Char"/>
    <w:basedOn w:val="DefaultParagraphFont"/>
    <w:link w:val="Date"/>
    <w:uiPriority w:val="99"/>
    <w:semiHidden/>
    <w:rsid w:val="00E46595"/>
    <w:rPr>
      <w:rFonts w:ascii="Times New Roman" w:hAnsi="Times New Roman"/>
      <w:sz w:val="24"/>
    </w:rPr>
  </w:style>
  <w:style w:type="paragraph" w:styleId="DocumentMap">
    <w:name w:val="Document Map"/>
    <w:basedOn w:val="BodyText"/>
    <w:link w:val="DocumentMapChar"/>
    <w:uiPriority w:val="99"/>
    <w:semiHidden/>
    <w:unhideWhenUsed/>
    <w:rsid w:val="00E46595"/>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E46595"/>
    <w:rPr>
      <w:rFonts w:ascii="Tahoma" w:hAnsi="Tahoma" w:cs="Tahoma"/>
      <w:sz w:val="16"/>
      <w:szCs w:val="16"/>
    </w:rPr>
  </w:style>
  <w:style w:type="paragraph" w:styleId="E-mailSignature">
    <w:name w:val="E-mail Signature"/>
    <w:basedOn w:val="BodyText"/>
    <w:link w:val="E-mailSignatureChar"/>
    <w:uiPriority w:val="99"/>
    <w:semiHidden/>
    <w:unhideWhenUsed/>
    <w:rsid w:val="00126C5B"/>
    <w:pPr>
      <w:spacing w:after="0"/>
    </w:pPr>
  </w:style>
  <w:style w:type="character" w:customStyle="1" w:styleId="E-mailSignatureChar">
    <w:name w:val="E-mail Signature Char"/>
    <w:basedOn w:val="DefaultParagraphFont"/>
    <w:link w:val="E-mailSignature"/>
    <w:uiPriority w:val="99"/>
    <w:semiHidden/>
    <w:rsid w:val="00126C5B"/>
    <w:rPr>
      <w:rFonts w:ascii="Times New Roman" w:hAnsi="Times New Roman"/>
      <w:sz w:val="24"/>
    </w:rPr>
  </w:style>
  <w:style w:type="paragraph" w:styleId="EnvelopeReturn">
    <w:name w:val="envelope return"/>
    <w:basedOn w:val="BodyText"/>
    <w:uiPriority w:val="99"/>
    <w:unhideWhenUsed/>
    <w:rsid w:val="00126C5B"/>
    <w:pPr>
      <w:spacing w:after="0"/>
    </w:pPr>
    <w:rPr>
      <w:rFonts w:asciiTheme="majorHAnsi" w:eastAsiaTheme="majorEastAsia" w:hAnsiTheme="majorHAnsi" w:cstheme="majorBidi"/>
      <w:sz w:val="20"/>
      <w:szCs w:val="20"/>
    </w:rPr>
  </w:style>
  <w:style w:type="paragraph" w:styleId="EnvelopeAddress">
    <w:name w:val="envelope address"/>
    <w:basedOn w:val="BodyText"/>
    <w:uiPriority w:val="99"/>
    <w:semiHidden/>
    <w:unhideWhenUsed/>
    <w:rsid w:val="00126C5B"/>
    <w:pPr>
      <w:framePr w:w="7920" w:h="1980" w:hRule="exact" w:hSpace="180" w:wrap="auto" w:hAnchor="page" w:xAlign="center" w:yAlign="bottom"/>
      <w:spacing w:after="0"/>
      <w:ind w:left="2880"/>
    </w:pPr>
    <w:rPr>
      <w:rFonts w:asciiTheme="majorHAnsi" w:eastAsiaTheme="majorEastAsia" w:hAnsiTheme="majorHAnsi" w:cstheme="majorBidi"/>
      <w:szCs w:val="24"/>
    </w:rPr>
  </w:style>
  <w:style w:type="paragraph" w:customStyle="1" w:styleId="Capstone">
    <w:name w:val="Capstone"/>
    <w:qFormat/>
    <w:rsid w:val="006E0BB0"/>
    <w:pPr>
      <w:spacing w:after="0"/>
    </w:pPr>
    <w:rPr>
      <w:rFonts w:ascii="Times New Roman" w:hAnsi="Times New Roman"/>
      <w:sz w:val="32"/>
    </w:rPr>
  </w:style>
  <w:style w:type="paragraph" w:customStyle="1" w:styleId="CapstoneTitle">
    <w:name w:val="Capstone Title"/>
    <w:basedOn w:val="Capstone"/>
    <w:next w:val="CapstoneProject"/>
    <w:qFormat/>
    <w:rsid w:val="00CA559A"/>
    <w:pPr>
      <w:spacing w:before="240" w:line="240" w:lineRule="auto"/>
      <w:jc w:val="center"/>
    </w:pPr>
    <w:rPr>
      <w:b/>
    </w:rPr>
  </w:style>
  <w:style w:type="paragraph" w:customStyle="1" w:styleId="CapstoneProject">
    <w:name w:val="Capstone Project"/>
    <w:basedOn w:val="Capstone"/>
    <w:next w:val="CapstoneAuthor"/>
    <w:qFormat/>
    <w:rsid w:val="00E01A29"/>
    <w:pPr>
      <w:spacing w:before="1440" w:line="240" w:lineRule="auto"/>
      <w:contextualSpacing/>
      <w:jc w:val="center"/>
    </w:pPr>
  </w:style>
  <w:style w:type="paragraph" w:customStyle="1" w:styleId="CapstoneAuthor">
    <w:name w:val="Capstone Author"/>
    <w:basedOn w:val="Capstone"/>
    <w:next w:val="CapstoneInstitution"/>
    <w:qFormat/>
    <w:rsid w:val="00E01A29"/>
    <w:pPr>
      <w:spacing w:before="720" w:line="240" w:lineRule="auto"/>
      <w:contextualSpacing/>
      <w:jc w:val="center"/>
    </w:pPr>
  </w:style>
  <w:style w:type="paragraph" w:customStyle="1" w:styleId="CapstoneInstitution">
    <w:name w:val="Capstone Institution"/>
    <w:basedOn w:val="Capstone"/>
    <w:next w:val="CapstoneAdvisors"/>
    <w:qFormat/>
    <w:rsid w:val="00E01A29"/>
    <w:pPr>
      <w:spacing w:before="720" w:line="240" w:lineRule="auto"/>
      <w:contextualSpacing/>
      <w:jc w:val="center"/>
    </w:pPr>
  </w:style>
  <w:style w:type="paragraph" w:customStyle="1" w:styleId="CapstoneAdvisors">
    <w:name w:val="Capstone Advisors"/>
    <w:basedOn w:val="Capstone"/>
    <w:next w:val="CapstoneAdvisor"/>
    <w:qFormat/>
    <w:rsid w:val="00AB2188"/>
    <w:pPr>
      <w:spacing w:before="480" w:line="240" w:lineRule="auto"/>
      <w:contextualSpacing/>
      <w:jc w:val="center"/>
    </w:pPr>
  </w:style>
  <w:style w:type="paragraph" w:customStyle="1" w:styleId="CapstoneAdvisor">
    <w:name w:val="Capstone Advisor"/>
    <w:basedOn w:val="Capstone"/>
    <w:qFormat/>
    <w:rsid w:val="00EB7BE2"/>
    <w:pPr>
      <w:tabs>
        <w:tab w:val="left" w:pos="4896"/>
      </w:tabs>
      <w:spacing w:line="240" w:lineRule="auto"/>
      <w:ind w:left="2016"/>
    </w:pPr>
  </w:style>
  <w:style w:type="paragraph" w:customStyle="1" w:styleId="CapstoneRequirements">
    <w:name w:val="Capstone Requirements"/>
    <w:basedOn w:val="Capstone"/>
    <w:next w:val="CapstoneDate"/>
    <w:qFormat/>
    <w:rsid w:val="00EB7BE2"/>
    <w:pPr>
      <w:spacing w:before="1320" w:line="240" w:lineRule="auto"/>
      <w:contextualSpacing/>
      <w:jc w:val="center"/>
    </w:pPr>
  </w:style>
  <w:style w:type="paragraph" w:customStyle="1" w:styleId="CapstoneDate">
    <w:name w:val="Capstone Date"/>
    <w:basedOn w:val="Capstone"/>
    <w:qFormat/>
    <w:rsid w:val="00EB7BE2"/>
    <w:pPr>
      <w:spacing w:before="1320" w:line="240" w:lineRule="auto"/>
      <w:jc w:val="center"/>
    </w:pPr>
  </w:style>
  <w:style w:type="paragraph" w:styleId="Footer">
    <w:name w:val="footer"/>
    <w:basedOn w:val="BodyText"/>
    <w:link w:val="FooterChar"/>
    <w:uiPriority w:val="99"/>
    <w:unhideWhenUsed/>
    <w:rsid w:val="006E0BB0"/>
    <w:pPr>
      <w:tabs>
        <w:tab w:val="center" w:pos="4680"/>
        <w:tab w:val="right" w:pos="9360"/>
      </w:tabs>
      <w:spacing w:after="0"/>
    </w:pPr>
  </w:style>
  <w:style w:type="character" w:customStyle="1" w:styleId="FooterChar">
    <w:name w:val="Footer Char"/>
    <w:basedOn w:val="DefaultParagraphFont"/>
    <w:link w:val="Footer"/>
    <w:uiPriority w:val="99"/>
    <w:rsid w:val="006E0BB0"/>
    <w:rPr>
      <w:rFonts w:ascii="Times New Roman" w:hAnsi="Times New Roman"/>
    </w:rPr>
  </w:style>
  <w:style w:type="character" w:styleId="PlaceholderText">
    <w:name w:val="Placeholder Text"/>
    <w:basedOn w:val="DefaultParagraphFont"/>
    <w:uiPriority w:val="99"/>
    <w:semiHidden/>
    <w:rsid w:val="00934104"/>
    <w:rPr>
      <w:color w:val="808080"/>
    </w:rPr>
  </w:style>
  <w:style w:type="character" w:styleId="Hyperlink">
    <w:name w:val="Hyperlink"/>
    <w:basedOn w:val="DefaultParagraphFont"/>
    <w:uiPriority w:val="99"/>
    <w:unhideWhenUsed/>
    <w:rsid w:val="00890DB8"/>
    <w:rPr>
      <w:color w:val="0000FF" w:themeColor="hyperlink"/>
      <w:u w:val="single"/>
    </w:rPr>
  </w:style>
  <w:style w:type="paragraph" w:customStyle="1" w:styleId="Figure">
    <w:name w:val="Figure"/>
    <w:basedOn w:val="Caption"/>
    <w:next w:val="BodyText"/>
    <w:qFormat/>
    <w:rsid w:val="007671F4"/>
    <w:pPr>
      <w:jc w:val="center"/>
    </w:pPr>
  </w:style>
  <w:style w:type="table" w:styleId="TableGrid">
    <w:name w:val="Table Grid"/>
    <w:basedOn w:val="TableNormal"/>
    <w:uiPriority w:val="59"/>
    <w:rsid w:val="00C01C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BodyText"/>
    <w:link w:val="EndnoteTextChar"/>
    <w:uiPriority w:val="99"/>
    <w:unhideWhenUsed/>
    <w:rsid w:val="003F1DCB"/>
    <w:pPr>
      <w:spacing w:after="0" w:line="240" w:lineRule="auto"/>
    </w:pPr>
    <w:rPr>
      <w:sz w:val="20"/>
      <w:szCs w:val="20"/>
    </w:rPr>
  </w:style>
  <w:style w:type="character" w:customStyle="1" w:styleId="EndnoteTextChar">
    <w:name w:val="Endnote Text Char"/>
    <w:basedOn w:val="DefaultParagraphFont"/>
    <w:link w:val="EndnoteText"/>
    <w:uiPriority w:val="99"/>
    <w:rsid w:val="003F1DCB"/>
    <w:rPr>
      <w:rFonts w:ascii="Times New Roman" w:hAnsi="Times New Roman"/>
      <w:sz w:val="20"/>
      <w:szCs w:val="20"/>
    </w:rPr>
  </w:style>
  <w:style w:type="character" w:styleId="EndnoteReference">
    <w:name w:val="endnote reference"/>
    <w:basedOn w:val="DefaultParagraphFont"/>
    <w:uiPriority w:val="99"/>
    <w:unhideWhenUsed/>
    <w:rsid w:val="003F1DCB"/>
    <w:rPr>
      <w:vertAlign w:val="superscript"/>
    </w:rPr>
  </w:style>
  <w:style w:type="paragraph" w:styleId="FootnoteText">
    <w:name w:val="footnote text"/>
    <w:basedOn w:val="Normal"/>
    <w:link w:val="FootnoteTextChar"/>
    <w:uiPriority w:val="99"/>
    <w:unhideWhenUsed/>
    <w:rsid w:val="003F1DCB"/>
    <w:pPr>
      <w:spacing w:after="0" w:line="240" w:lineRule="auto"/>
    </w:pPr>
    <w:rPr>
      <w:sz w:val="20"/>
      <w:szCs w:val="20"/>
    </w:rPr>
  </w:style>
  <w:style w:type="character" w:customStyle="1" w:styleId="FootnoteTextChar">
    <w:name w:val="Footnote Text Char"/>
    <w:basedOn w:val="DefaultParagraphFont"/>
    <w:link w:val="FootnoteText"/>
    <w:uiPriority w:val="99"/>
    <w:rsid w:val="003F1DCB"/>
    <w:rPr>
      <w:sz w:val="20"/>
      <w:szCs w:val="20"/>
    </w:rPr>
  </w:style>
  <w:style w:type="character" w:styleId="FootnoteReference">
    <w:name w:val="footnote reference"/>
    <w:basedOn w:val="DefaultParagraphFont"/>
    <w:uiPriority w:val="99"/>
    <w:unhideWhenUsed/>
    <w:rsid w:val="003F1DCB"/>
    <w:rPr>
      <w:vertAlign w:val="superscript"/>
    </w:rPr>
  </w:style>
  <w:style w:type="paragraph" w:customStyle="1" w:styleId="msonormal0">
    <w:name w:val="msonormal"/>
    <w:basedOn w:val="Normal"/>
    <w:rsid w:val="004D78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1">
    <w:name w:val="sc1"/>
    <w:basedOn w:val="Normal"/>
    <w:rsid w:val="004D7866"/>
    <w:pPr>
      <w:spacing w:before="100" w:beforeAutospacing="1" w:after="100" w:afterAutospacing="1" w:line="240" w:lineRule="auto"/>
    </w:pPr>
    <w:rPr>
      <w:rFonts w:ascii="Times New Roman" w:eastAsia="Times New Roman" w:hAnsi="Times New Roman" w:cs="Times New Roman"/>
      <w:b/>
      <w:bCs/>
      <w:i/>
      <w:iCs/>
      <w:color w:val="7F9F7F"/>
      <w:sz w:val="24"/>
      <w:szCs w:val="24"/>
    </w:rPr>
  </w:style>
  <w:style w:type="paragraph" w:customStyle="1" w:styleId="sc2">
    <w:name w:val="sc2"/>
    <w:basedOn w:val="Normal"/>
    <w:rsid w:val="004D7866"/>
    <w:pPr>
      <w:spacing w:before="100" w:beforeAutospacing="1" w:after="100" w:afterAutospacing="1" w:line="240" w:lineRule="auto"/>
    </w:pPr>
    <w:rPr>
      <w:rFonts w:ascii="Times New Roman" w:eastAsia="Times New Roman" w:hAnsi="Times New Roman" w:cs="Times New Roman"/>
      <w:color w:val="8CD0D3"/>
      <w:sz w:val="24"/>
      <w:szCs w:val="24"/>
    </w:rPr>
  </w:style>
  <w:style w:type="paragraph" w:customStyle="1" w:styleId="sc4">
    <w:name w:val="sc4"/>
    <w:basedOn w:val="Normal"/>
    <w:rsid w:val="004D7866"/>
    <w:pPr>
      <w:spacing w:before="100" w:beforeAutospacing="1" w:after="100" w:afterAutospacing="1" w:line="240" w:lineRule="auto"/>
    </w:pPr>
    <w:rPr>
      <w:rFonts w:ascii="Times New Roman" w:eastAsia="Times New Roman" w:hAnsi="Times New Roman" w:cs="Times New Roman"/>
      <w:color w:val="DCA3A3"/>
      <w:sz w:val="24"/>
      <w:szCs w:val="24"/>
    </w:rPr>
  </w:style>
  <w:style w:type="paragraph" w:customStyle="1" w:styleId="sc5">
    <w:name w:val="sc5"/>
    <w:basedOn w:val="Normal"/>
    <w:rsid w:val="004D7866"/>
    <w:pPr>
      <w:spacing w:before="100" w:beforeAutospacing="1" w:after="100" w:afterAutospacing="1" w:line="240" w:lineRule="auto"/>
    </w:pPr>
    <w:rPr>
      <w:rFonts w:ascii="Times New Roman" w:eastAsia="Times New Roman" w:hAnsi="Times New Roman" w:cs="Times New Roman"/>
      <w:b/>
      <w:bCs/>
      <w:color w:val="DFC47D"/>
      <w:sz w:val="24"/>
      <w:szCs w:val="24"/>
    </w:rPr>
  </w:style>
  <w:style w:type="paragraph" w:customStyle="1" w:styleId="sc10">
    <w:name w:val="sc10"/>
    <w:basedOn w:val="Normal"/>
    <w:rsid w:val="004D7866"/>
    <w:pPr>
      <w:spacing w:before="100" w:beforeAutospacing="1" w:after="100" w:afterAutospacing="1" w:line="240" w:lineRule="auto"/>
    </w:pPr>
    <w:rPr>
      <w:rFonts w:ascii="Times New Roman" w:eastAsia="Times New Roman" w:hAnsi="Times New Roman" w:cs="Times New Roman"/>
      <w:b/>
      <w:bCs/>
      <w:color w:val="9F9D6D"/>
      <w:sz w:val="24"/>
      <w:szCs w:val="24"/>
    </w:rPr>
  </w:style>
  <w:style w:type="paragraph" w:customStyle="1" w:styleId="sc12">
    <w:name w:val="sc12"/>
    <w:basedOn w:val="Normal"/>
    <w:rsid w:val="004D7866"/>
    <w:pPr>
      <w:spacing w:before="100" w:beforeAutospacing="1" w:after="100" w:afterAutospacing="1" w:line="240" w:lineRule="auto"/>
    </w:pPr>
    <w:rPr>
      <w:rFonts w:ascii="Times New Roman" w:eastAsia="Times New Roman" w:hAnsi="Times New Roman" w:cs="Times New Roman"/>
      <w:color w:val="7F9F7F"/>
      <w:sz w:val="24"/>
      <w:szCs w:val="24"/>
    </w:rPr>
  </w:style>
  <w:style w:type="character" w:customStyle="1" w:styleId="sc21">
    <w:name w:val="sc21"/>
    <w:basedOn w:val="DefaultParagraphFont"/>
    <w:rsid w:val="004D7866"/>
    <w:rPr>
      <w:rFonts w:ascii="Consolas" w:hAnsi="Consolas" w:hint="default"/>
      <w:color w:val="8CD0D3"/>
      <w:sz w:val="20"/>
      <w:szCs w:val="20"/>
    </w:rPr>
  </w:style>
  <w:style w:type="character" w:customStyle="1" w:styleId="sc0">
    <w:name w:val="sc0"/>
    <w:basedOn w:val="DefaultParagraphFont"/>
    <w:rsid w:val="004D7866"/>
    <w:rPr>
      <w:rFonts w:ascii="Consolas" w:hAnsi="Consolas" w:hint="default"/>
      <w:color w:val="DCDCCC"/>
      <w:sz w:val="20"/>
      <w:szCs w:val="20"/>
    </w:rPr>
  </w:style>
  <w:style w:type="character" w:customStyle="1" w:styleId="sc121">
    <w:name w:val="sc121"/>
    <w:basedOn w:val="DefaultParagraphFont"/>
    <w:rsid w:val="004D7866"/>
    <w:rPr>
      <w:rFonts w:ascii="Consolas" w:hAnsi="Consolas" w:hint="default"/>
      <w:color w:val="7F9F7F"/>
      <w:sz w:val="20"/>
      <w:szCs w:val="20"/>
    </w:rPr>
  </w:style>
  <w:style w:type="character" w:customStyle="1" w:styleId="sc51">
    <w:name w:val="sc51"/>
    <w:basedOn w:val="DefaultParagraphFont"/>
    <w:rsid w:val="004D7866"/>
    <w:rPr>
      <w:rFonts w:ascii="Consolas" w:hAnsi="Consolas" w:hint="default"/>
      <w:b/>
      <w:bCs/>
      <w:color w:val="DFC47D"/>
      <w:sz w:val="20"/>
      <w:szCs w:val="20"/>
    </w:rPr>
  </w:style>
  <w:style w:type="character" w:customStyle="1" w:styleId="sc11">
    <w:name w:val="sc11"/>
    <w:basedOn w:val="DefaultParagraphFont"/>
    <w:rsid w:val="004D7866"/>
    <w:rPr>
      <w:rFonts w:ascii="Consolas" w:hAnsi="Consolas" w:hint="default"/>
      <w:color w:val="DCDCCC"/>
      <w:sz w:val="20"/>
      <w:szCs w:val="20"/>
    </w:rPr>
  </w:style>
  <w:style w:type="character" w:customStyle="1" w:styleId="sc101">
    <w:name w:val="sc101"/>
    <w:basedOn w:val="DefaultParagraphFont"/>
    <w:rsid w:val="004D7866"/>
    <w:rPr>
      <w:rFonts w:ascii="Consolas" w:hAnsi="Consolas" w:hint="default"/>
      <w:b/>
      <w:bCs/>
      <w:color w:val="9F9D6D"/>
      <w:sz w:val="20"/>
      <w:szCs w:val="20"/>
    </w:rPr>
  </w:style>
  <w:style w:type="character" w:customStyle="1" w:styleId="sc13">
    <w:name w:val="sc13"/>
    <w:basedOn w:val="DefaultParagraphFont"/>
    <w:rsid w:val="004D7866"/>
    <w:rPr>
      <w:rFonts w:ascii="Consolas" w:hAnsi="Consolas" w:hint="default"/>
      <w:b/>
      <w:bCs/>
      <w:i/>
      <w:iCs/>
      <w:color w:val="7F9F7F"/>
      <w:sz w:val="20"/>
      <w:szCs w:val="20"/>
    </w:rPr>
  </w:style>
  <w:style w:type="character" w:customStyle="1" w:styleId="sc41">
    <w:name w:val="sc41"/>
    <w:basedOn w:val="DefaultParagraphFont"/>
    <w:rsid w:val="004D7866"/>
    <w:rPr>
      <w:rFonts w:ascii="Consolas" w:hAnsi="Consolas" w:hint="default"/>
      <w:color w:val="DCA3A3"/>
      <w:sz w:val="20"/>
      <w:szCs w:val="20"/>
    </w:rPr>
  </w:style>
  <w:style w:type="character" w:customStyle="1" w:styleId="sc91">
    <w:name w:val="sc91"/>
    <w:basedOn w:val="DefaultParagraphFont"/>
    <w:rsid w:val="004D7866"/>
    <w:rPr>
      <w:rFonts w:ascii="Consolas" w:hAnsi="Consolas" w:hint="default"/>
      <w:color w:val="CEDF99"/>
      <w:sz w:val="20"/>
      <w:szCs w:val="20"/>
    </w:rPr>
  </w:style>
  <w:style w:type="character" w:customStyle="1" w:styleId="Mention1">
    <w:name w:val="Mention1"/>
    <w:basedOn w:val="DefaultParagraphFont"/>
    <w:uiPriority w:val="99"/>
    <w:semiHidden/>
    <w:unhideWhenUsed/>
    <w:rsid w:val="00FD4386"/>
    <w:rPr>
      <w:color w:val="2B579A"/>
      <w:shd w:val="clear" w:color="auto" w:fill="E6E6E6"/>
    </w:rPr>
  </w:style>
  <w:style w:type="character" w:styleId="FollowedHyperlink">
    <w:name w:val="FollowedHyperlink"/>
    <w:basedOn w:val="DefaultParagraphFont"/>
    <w:uiPriority w:val="99"/>
    <w:semiHidden/>
    <w:unhideWhenUsed/>
    <w:rsid w:val="000B7D9C"/>
    <w:rPr>
      <w:color w:val="800080" w:themeColor="followedHyperlink"/>
      <w:u w:val="single"/>
    </w:rPr>
  </w:style>
  <w:style w:type="paragraph" w:customStyle="1" w:styleId="sc3">
    <w:name w:val="sc3"/>
    <w:basedOn w:val="Normal"/>
    <w:rsid w:val="00336238"/>
    <w:pPr>
      <w:spacing w:before="100" w:beforeAutospacing="1" w:after="100" w:afterAutospacing="1" w:line="240" w:lineRule="auto"/>
    </w:pPr>
    <w:rPr>
      <w:rFonts w:ascii="Times New Roman" w:eastAsia="Times New Roman" w:hAnsi="Times New Roman" w:cs="Times New Roman"/>
      <w:color w:val="CC9393"/>
      <w:sz w:val="24"/>
      <w:szCs w:val="24"/>
    </w:rPr>
  </w:style>
  <w:style w:type="paragraph" w:customStyle="1" w:styleId="sc7">
    <w:name w:val="sc7"/>
    <w:basedOn w:val="Normal"/>
    <w:rsid w:val="00336238"/>
    <w:pPr>
      <w:spacing w:before="100" w:beforeAutospacing="1" w:after="100" w:afterAutospacing="1" w:line="240" w:lineRule="auto"/>
    </w:pPr>
    <w:rPr>
      <w:rFonts w:ascii="Times New Roman" w:eastAsia="Times New Roman" w:hAnsi="Times New Roman" w:cs="Times New Roman"/>
      <w:color w:val="7F9F7F"/>
      <w:sz w:val="24"/>
      <w:szCs w:val="24"/>
    </w:rPr>
  </w:style>
  <w:style w:type="paragraph" w:customStyle="1" w:styleId="sc9">
    <w:name w:val="sc9"/>
    <w:basedOn w:val="Normal"/>
    <w:rsid w:val="00336238"/>
    <w:pPr>
      <w:spacing w:before="100" w:beforeAutospacing="1" w:after="100" w:afterAutospacing="1" w:line="240" w:lineRule="auto"/>
    </w:pPr>
    <w:rPr>
      <w:rFonts w:ascii="Times New Roman" w:eastAsia="Times New Roman" w:hAnsi="Times New Roman" w:cs="Times New Roman"/>
      <w:color w:val="CEDF99"/>
      <w:sz w:val="24"/>
      <w:szCs w:val="24"/>
    </w:rPr>
  </w:style>
  <w:style w:type="character" w:customStyle="1" w:styleId="sc71">
    <w:name w:val="sc71"/>
    <w:basedOn w:val="DefaultParagraphFont"/>
    <w:rsid w:val="00336238"/>
    <w:rPr>
      <w:rFonts w:ascii="Consolas" w:hAnsi="Consolas" w:hint="default"/>
      <w:color w:val="7F9F7F"/>
      <w:sz w:val="20"/>
      <w:szCs w:val="20"/>
    </w:rPr>
  </w:style>
  <w:style w:type="character" w:customStyle="1" w:styleId="sc31">
    <w:name w:val="sc31"/>
    <w:basedOn w:val="DefaultParagraphFont"/>
    <w:rsid w:val="00336238"/>
    <w:rPr>
      <w:rFonts w:ascii="Consolas" w:hAnsi="Consolas" w:hint="default"/>
      <w:color w:val="CC9393"/>
      <w:sz w:val="20"/>
      <w:szCs w:val="20"/>
    </w:rPr>
  </w:style>
  <w:style w:type="character" w:styleId="CommentReference">
    <w:name w:val="annotation reference"/>
    <w:basedOn w:val="DefaultParagraphFont"/>
    <w:uiPriority w:val="99"/>
    <w:semiHidden/>
    <w:unhideWhenUsed/>
    <w:rsid w:val="00DE7625"/>
    <w:rPr>
      <w:sz w:val="16"/>
      <w:szCs w:val="16"/>
    </w:rPr>
  </w:style>
  <w:style w:type="paragraph" w:styleId="CommentSubject">
    <w:name w:val="annotation subject"/>
    <w:basedOn w:val="CommentText"/>
    <w:next w:val="CommentText"/>
    <w:link w:val="CommentSubjectChar"/>
    <w:uiPriority w:val="99"/>
    <w:semiHidden/>
    <w:unhideWhenUsed/>
    <w:rsid w:val="00DE7625"/>
    <w:pPr>
      <w:spacing w:after="200" w:line="240" w:lineRule="auto"/>
    </w:pPr>
    <w:rPr>
      <w:rFonts w:asciiTheme="minorHAnsi" w:hAnsiTheme="minorHAnsi"/>
      <w:b/>
      <w:bCs/>
    </w:rPr>
  </w:style>
  <w:style w:type="character" w:customStyle="1" w:styleId="CommentSubjectChar">
    <w:name w:val="Comment Subject Char"/>
    <w:basedOn w:val="CommentTextChar"/>
    <w:link w:val="CommentSubject"/>
    <w:uiPriority w:val="99"/>
    <w:semiHidden/>
    <w:rsid w:val="00DE762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900401">
      <w:bodyDiv w:val="1"/>
      <w:marLeft w:val="0"/>
      <w:marRight w:val="0"/>
      <w:marTop w:val="0"/>
      <w:marBottom w:val="0"/>
      <w:divBdr>
        <w:top w:val="none" w:sz="0" w:space="0" w:color="auto"/>
        <w:left w:val="none" w:sz="0" w:space="0" w:color="auto"/>
        <w:bottom w:val="none" w:sz="0" w:space="0" w:color="auto"/>
        <w:right w:val="none" w:sz="0" w:space="0" w:color="auto"/>
      </w:divBdr>
    </w:div>
    <w:div w:id="161119014">
      <w:bodyDiv w:val="1"/>
      <w:marLeft w:val="0"/>
      <w:marRight w:val="0"/>
      <w:marTop w:val="0"/>
      <w:marBottom w:val="0"/>
      <w:divBdr>
        <w:top w:val="none" w:sz="0" w:space="0" w:color="auto"/>
        <w:left w:val="none" w:sz="0" w:space="0" w:color="auto"/>
        <w:bottom w:val="none" w:sz="0" w:space="0" w:color="auto"/>
        <w:right w:val="none" w:sz="0" w:space="0" w:color="auto"/>
      </w:divBdr>
      <w:divsChild>
        <w:div w:id="1014724970">
          <w:marLeft w:val="0"/>
          <w:marRight w:val="0"/>
          <w:marTop w:val="0"/>
          <w:marBottom w:val="0"/>
          <w:divBdr>
            <w:top w:val="none" w:sz="0" w:space="0" w:color="auto"/>
            <w:left w:val="none" w:sz="0" w:space="0" w:color="auto"/>
            <w:bottom w:val="none" w:sz="0" w:space="0" w:color="auto"/>
            <w:right w:val="none" w:sz="0" w:space="0" w:color="auto"/>
          </w:divBdr>
        </w:div>
        <w:div w:id="50690992">
          <w:marLeft w:val="0"/>
          <w:marRight w:val="0"/>
          <w:marTop w:val="0"/>
          <w:marBottom w:val="0"/>
          <w:divBdr>
            <w:top w:val="none" w:sz="0" w:space="0" w:color="auto"/>
            <w:left w:val="none" w:sz="0" w:space="0" w:color="auto"/>
            <w:bottom w:val="none" w:sz="0" w:space="0" w:color="auto"/>
            <w:right w:val="none" w:sz="0" w:space="0" w:color="auto"/>
          </w:divBdr>
        </w:div>
        <w:div w:id="1075780540">
          <w:marLeft w:val="0"/>
          <w:marRight w:val="0"/>
          <w:marTop w:val="0"/>
          <w:marBottom w:val="0"/>
          <w:divBdr>
            <w:top w:val="none" w:sz="0" w:space="0" w:color="auto"/>
            <w:left w:val="none" w:sz="0" w:space="0" w:color="auto"/>
            <w:bottom w:val="none" w:sz="0" w:space="0" w:color="auto"/>
            <w:right w:val="none" w:sz="0" w:space="0" w:color="auto"/>
          </w:divBdr>
        </w:div>
        <w:div w:id="281501429">
          <w:marLeft w:val="0"/>
          <w:marRight w:val="0"/>
          <w:marTop w:val="0"/>
          <w:marBottom w:val="0"/>
          <w:divBdr>
            <w:top w:val="none" w:sz="0" w:space="0" w:color="auto"/>
            <w:left w:val="none" w:sz="0" w:space="0" w:color="auto"/>
            <w:bottom w:val="none" w:sz="0" w:space="0" w:color="auto"/>
            <w:right w:val="none" w:sz="0" w:space="0" w:color="auto"/>
          </w:divBdr>
        </w:div>
        <w:div w:id="185143999">
          <w:marLeft w:val="0"/>
          <w:marRight w:val="0"/>
          <w:marTop w:val="0"/>
          <w:marBottom w:val="0"/>
          <w:divBdr>
            <w:top w:val="none" w:sz="0" w:space="0" w:color="auto"/>
            <w:left w:val="none" w:sz="0" w:space="0" w:color="auto"/>
            <w:bottom w:val="none" w:sz="0" w:space="0" w:color="auto"/>
            <w:right w:val="none" w:sz="0" w:space="0" w:color="auto"/>
          </w:divBdr>
        </w:div>
        <w:div w:id="802428387">
          <w:marLeft w:val="0"/>
          <w:marRight w:val="0"/>
          <w:marTop w:val="0"/>
          <w:marBottom w:val="0"/>
          <w:divBdr>
            <w:top w:val="none" w:sz="0" w:space="0" w:color="auto"/>
            <w:left w:val="none" w:sz="0" w:space="0" w:color="auto"/>
            <w:bottom w:val="none" w:sz="0" w:space="0" w:color="auto"/>
            <w:right w:val="none" w:sz="0" w:space="0" w:color="auto"/>
          </w:divBdr>
        </w:div>
        <w:div w:id="1096900619">
          <w:marLeft w:val="0"/>
          <w:marRight w:val="0"/>
          <w:marTop w:val="0"/>
          <w:marBottom w:val="0"/>
          <w:divBdr>
            <w:top w:val="none" w:sz="0" w:space="0" w:color="auto"/>
            <w:left w:val="none" w:sz="0" w:space="0" w:color="auto"/>
            <w:bottom w:val="none" w:sz="0" w:space="0" w:color="auto"/>
            <w:right w:val="none" w:sz="0" w:space="0" w:color="auto"/>
          </w:divBdr>
        </w:div>
        <w:div w:id="656885640">
          <w:marLeft w:val="0"/>
          <w:marRight w:val="0"/>
          <w:marTop w:val="0"/>
          <w:marBottom w:val="0"/>
          <w:divBdr>
            <w:top w:val="none" w:sz="0" w:space="0" w:color="auto"/>
            <w:left w:val="none" w:sz="0" w:space="0" w:color="auto"/>
            <w:bottom w:val="none" w:sz="0" w:space="0" w:color="auto"/>
            <w:right w:val="none" w:sz="0" w:space="0" w:color="auto"/>
          </w:divBdr>
        </w:div>
        <w:div w:id="1294368419">
          <w:marLeft w:val="0"/>
          <w:marRight w:val="0"/>
          <w:marTop w:val="0"/>
          <w:marBottom w:val="0"/>
          <w:divBdr>
            <w:top w:val="none" w:sz="0" w:space="0" w:color="auto"/>
            <w:left w:val="none" w:sz="0" w:space="0" w:color="auto"/>
            <w:bottom w:val="none" w:sz="0" w:space="0" w:color="auto"/>
            <w:right w:val="none" w:sz="0" w:space="0" w:color="auto"/>
          </w:divBdr>
        </w:div>
        <w:div w:id="1414742018">
          <w:marLeft w:val="0"/>
          <w:marRight w:val="0"/>
          <w:marTop w:val="0"/>
          <w:marBottom w:val="0"/>
          <w:divBdr>
            <w:top w:val="none" w:sz="0" w:space="0" w:color="auto"/>
            <w:left w:val="none" w:sz="0" w:space="0" w:color="auto"/>
            <w:bottom w:val="none" w:sz="0" w:space="0" w:color="auto"/>
            <w:right w:val="none" w:sz="0" w:space="0" w:color="auto"/>
          </w:divBdr>
        </w:div>
        <w:div w:id="682779228">
          <w:marLeft w:val="0"/>
          <w:marRight w:val="0"/>
          <w:marTop w:val="0"/>
          <w:marBottom w:val="0"/>
          <w:divBdr>
            <w:top w:val="none" w:sz="0" w:space="0" w:color="auto"/>
            <w:left w:val="none" w:sz="0" w:space="0" w:color="auto"/>
            <w:bottom w:val="none" w:sz="0" w:space="0" w:color="auto"/>
            <w:right w:val="none" w:sz="0" w:space="0" w:color="auto"/>
          </w:divBdr>
        </w:div>
      </w:divsChild>
    </w:div>
    <w:div w:id="163781983">
      <w:bodyDiv w:val="1"/>
      <w:marLeft w:val="0"/>
      <w:marRight w:val="0"/>
      <w:marTop w:val="0"/>
      <w:marBottom w:val="0"/>
      <w:divBdr>
        <w:top w:val="none" w:sz="0" w:space="0" w:color="auto"/>
        <w:left w:val="none" w:sz="0" w:space="0" w:color="auto"/>
        <w:bottom w:val="none" w:sz="0" w:space="0" w:color="auto"/>
        <w:right w:val="none" w:sz="0" w:space="0" w:color="auto"/>
      </w:divBdr>
    </w:div>
    <w:div w:id="242842734">
      <w:bodyDiv w:val="1"/>
      <w:marLeft w:val="0"/>
      <w:marRight w:val="0"/>
      <w:marTop w:val="0"/>
      <w:marBottom w:val="0"/>
      <w:divBdr>
        <w:top w:val="none" w:sz="0" w:space="0" w:color="auto"/>
        <w:left w:val="none" w:sz="0" w:space="0" w:color="auto"/>
        <w:bottom w:val="none" w:sz="0" w:space="0" w:color="auto"/>
        <w:right w:val="none" w:sz="0" w:space="0" w:color="auto"/>
      </w:divBdr>
    </w:div>
    <w:div w:id="281231245">
      <w:bodyDiv w:val="1"/>
      <w:marLeft w:val="0"/>
      <w:marRight w:val="0"/>
      <w:marTop w:val="0"/>
      <w:marBottom w:val="0"/>
      <w:divBdr>
        <w:top w:val="none" w:sz="0" w:space="0" w:color="auto"/>
        <w:left w:val="none" w:sz="0" w:space="0" w:color="auto"/>
        <w:bottom w:val="none" w:sz="0" w:space="0" w:color="auto"/>
        <w:right w:val="none" w:sz="0" w:space="0" w:color="auto"/>
      </w:divBdr>
      <w:divsChild>
        <w:div w:id="941953936">
          <w:marLeft w:val="0"/>
          <w:marRight w:val="0"/>
          <w:marTop w:val="0"/>
          <w:marBottom w:val="0"/>
          <w:divBdr>
            <w:top w:val="none" w:sz="0" w:space="0" w:color="auto"/>
            <w:left w:val="none" w:sz="0" w:space="0" w:color="auto"/>
            <w:bottom w:val="none" w:sz="0" w:space="0" w:color="auto"/>
            <w:right w:val="none" w:sz="0" w:space="0" w:color="auto"/>
          </w:divBdr>
        </w:div>
      </w:divsChild>
    </w:div>
    <w:div w:id="310911619">
      <w:bodyDiv w:val="1"/>
      <w:marLeft w:val="0"/>
      <w:marRight w:val="0"/>
      <w:marTop w:val="0"/>
      <w:marBottom w:val="0"/>
      <w:divBdr>
        <w:top w:val="none" w:sz="0" w:space="0" w:color="auto"/>
        <w:left w:val="none" w:sz="0" w:space="0" w:color="auto"/>
        <w:bottom w:val="none" w:sz="0" w:space="0" w:color="auto"/>
        <w:right w:val="none" w:sz="0" w:space="0" w:color="auto"/>
      </w:divBdr>
    </w:div>
    <w:div w:id="357509773">
      <w:bodyDiv w:val="1"/>
      <w:marLeft w:val="0"/>
      <w:marRight w:val="0"/>
      <w:marTop w:val="0"/>
      <w:marBottom w:val="0"/>
      <w:divBdr>
        <w:top w:val="none" w:sz="0" w:space="0" w:color="auto"/>
        <w:left w:val="none" w:sz="0" w:space="0" w:color="auto"/>
        <w:bottom w:val="none" w:sz="0" w:space="0" w:color="auto"/>
        <w:right w:val="none" w:sz="0" w:space="0" w:color="auto"/>
      </w:divBdr>
      <w:divsChild>
        <w:div w:id="1194805941">
          <w:marLeft w:val="0"/>
          <w:marRight w:val="0"/>
          <w:marTop w:val="0"/>
          <w:marBottom w:val="0"/>
          <w:divBdr>
            <w:top w:val="none" w:sz="0" w:space="0" w:color="auto"/>
            <w:left w:val="none" w:sz="0" w:space="0" w:color="auto"/>
            <w:bottom w:val="none" w:sz="0" w:space="0" w:color="auto"/>
            <w:right w:val="none" w:sz="0" w:space="0" w:color="auto"/>
          </w:divBdr>
        </w:div>
      </w:divsChild>
    </w:div>
    <w:div w:id="380177231">
      <w:bodyDiv w:val="1"/>
      <w:marLeft w:val="0"/>
      <w:marRight w:val="0"/>
      <w:marTop w:val="0"/>
      <w:marBottom w:val="0"/>
      <w:divBdr>
        <w:top w:val="none" w:sz="0" w:space="0" w:color="auto"/>
        <w:left w:val="none" w:sz="0" w:space="0" w:color="auto"/>
        <w:bottom w:val="none" w:sz="0" w:space="0" w:color="auto"/>
        <w:right w:val="none" w:sz="0" w:space="0" w:color="auto"/>
      </w:divBdr>
    </w:div>
    <w:div w:id="400635577">
      <w:bodyDiv w:val="1"/>
      <w:marLeft w:val="0"/>
      <w:marRight w:val="0"/>
      <w:marTop w:val="0"/>
      <w:marBottom w:val="0"/>
      <w:divBdr>
        <w:top w:val="none" w:sz="0" w:space="0" w:color="auto"/>
        <w:left w:val="none" w:sz="0" w:space="0" w:color="auto"/>
        <w:bottom w:val="none" w:sz="0" w:space="0" w:color="auto"/>
        <w:right w:val="none" w:sz="0" w:space="0" w:color="auto"/>
      </w:divBdr>
    </w:div>
    <w:div w:id="443154634">
      <w:bodyDiv w:val="1"/>
      <w:marLeft w:val="0"/>
      <w:marRight w:val="0"/>
      <w:marTop w:val="0"/>
      <w:marBottom w:val="0"/>
      <w:divBdr>
        <w:top w:val="none" w:sz="0" w:space="0" w:color="auto"/>
        <w:left w:val="none" w:sz="0" w:space="0" w:color="auto"/>
        <w:bottom w:val="none" w:sz="0" w:space="0" w:color="auto"/>
        <w:right w:val="none" w:sz="0" w:space="0" w:color="auto"/>
      </w:divBdr>
      <w:divsChild>
        <w:div w:id="1147631308">
          <w:marLeft w:val="0"/>
          <w:marRight w:val="0"/>
          <w:marTop w:val="0"/>
          <w:marBottom w:val="0"/>
          <w:divBdr>
            <w:top w:val="none" w:sz="0" w:space="0" w:color="auto"/>
            <w:left w:val="none" w:sz="0" w:space="0" w:color="auto"/>
            <w:bottom w:val="none" w:sz="0" w:space="0" w:color="auto"/>
            <w:right w:val="none" w:sz="0" w:space="0" w:color="auto"/>
          </w:divBdr>
        </w:div>
      </w:divsChild>
    </w:div>
    <w:div w:id="467012116">
      <w:bodyDiv w:val="1"/>
      <w:marLeft w:val="0"/>
      <w:marRight w:val="0"/>
      <w:marTop w:val="0"/>
      <w:marBottom w:val="0"/>
      <w:divBdr>
        <w:top w:val="none" w:sz="0" w:space="0" w:color="auto"/>
        <w:left w:val="none" w:sz="0" w:space="0" w:color="auto"/>
        <w:bottom w:val="none" w:sz="0" w:space="0" w:color="auto"/>
        <w:right w:val="none" w:sz="0" w:space="0" w:color="auto"/>
      </w:divBdr>
      <w:divsChild>
        <w:div w:id="1634872487">
          <w:marLeft w:val="0"/>
          <w:marRight w:val="0"/>
          <w:marTop w:val="0"/>
          <w:marBottom w:val="0"/>
          <w:divBdr>
            <w:top w:val="none" w:sz="0" w:space="0" w:color="auto"/>
            <w:left w:val="none" w:sz="0" w:space="0" w:color="auto"/>
            <w:bottom w:val="none" w:sz="0" w:space="0" w:color="auto"/>
            <w:right w:val="none" w:sz="0" w:space="0" w:color="auto"/>
          </w:divBdr>
        </w:div>
      </w:divsChild>
    </w:div>
    <w:div w:id="475609757">
      <w:bodyDiv w:val="1"/>
      <w:marLeft w:val="0"/>
      <w:marRight w:val="0"/>
      <w:marTop w:val="0"/>
      <w:marBottom w:val="0"/>
      <w:divBdr>
        <w:top w:val="none" w:sz="0" w:space="0" w:color="auto"/>
        <w:left w:val="none" w:sz="0" w:space="0" w:color="auto"/>
        <w:bottom w:val="none" w:sz="0" w:space="0" w:color="auto"/>
        <w:right w:val="none" w:sz="0" w:space="0" w:color="auto"/>
      </w:divBdr>
    </w:div>
    <w:div w:id="497816145">
      <w:bodyDiv w:val="1"/>
      <w:marLeft w:val="0"/>
      <w:marRight w:val="0"/>
      <w:marTop w:val="0"/>
      <w:marBottom w:val="0"/>
      <w:divBdr>
        <w:top w:val="none" w:sz="0" w:space="0" w:color="auto"/>
        <w:left w:val="none" w:sz="0" w:space="0" w:color="auto"/>
        <w:bottom w:val="none" w:sz="0" w:space="0" w:color="auto"/>
        <w:right w:val="none" w:sz="0" w:space="0" w:color="auto"/>
      </w:divBdr>
    </w:div>
    <w:div w:id="502940568">
      <w:bodyDiv w:val="1"/>
      <w:marLeft w:val="0"/>
      <w:marRight w:val="0"/>
      <w:marTop w:val="0"/>
      <w:marBottom w:val="0"/>
      <w:divBdr>
        <w:top w:val="none" w:sz="0" w:space="0" w:color="auto"/>
        <w:left w:val="none" w:sz="0" w:space="0" w:color="auto"/>
        <w:bottom w:val="none" w:sz="0" w:space="0" w:color="auto"/>
        <w:right w:val="none" w:sz="0" w:space="0" w:color="auto"/>
      </w:divBdr>
      <w:divsChild>
        <w:div w:id="1505777748">
          <w:marLeft w:val="0"/>
          <w:marRight w:val="0"/>
          <w:marTop w:val="0"/>
          <w:marBottom w:val="0"/>
          <w:divBdr>
            <w:top w:val="none" w:sz="0" w:space="0" w:color="auto"/>
            <w:left w:val="none" w:sz="0" w:space="0" w:color="auto"/>
            <w:bottom w:val="none" w:sz="0" w:space="0" w:color="auto"/>
            <w:right w:val="none" w:sz="0" w:space="0" w:color="auto"/>
          </w:divBdr>
        </w:div>
      </w:divsChild>
    </w:div>
    <w:div w:id="615714573">
      <w:bodyDiv w:val="1"/>
      <w:marLeft w:val="0"/>
      <w:marRight w:val="0"/>
      <w:marTop w:val="0"/>
      <w:marBottom w:val="0"/>
      <w:divBdr>
        <w:top w:val="none" w:sz="0" w:space="0" w:color="auto"/>
        <w:left w:val="none" w:sz="0" w:space="0" w:color="auto"/>
        <w:bottom w:val="none" w:sz="0" w:space="0" w:color="auto"/>
        <w:right w:val="none" w:sz="0" w:space="0" w:color="auto"/>
      </w:divBdr>
    </w:div>
    <w:div w:id="621620672">
      <w:bodyDiv w:val="1"/>
      <w:marLeft w:val="0"/>
      <w:marRight w:val="0"/>
      <w:marTop w:val="0"/>
      <w:marBottom w:val="0"/>
      <w:divBdr>
        <w:top w:val="none" w:sz="0" w:space="0" w:color="auto"/>
        <w:left w:val="none" w:sz="0" w:space="0" w:color="auto"/>
        <w:bottom w:val="none" w:sz="0" w:space="0" w:color="auto"/>
        <w:right w:val="none" w:sz="0" w:space="0" w:color="auto"/>
      </w:divBdr>
    </w:div>
    <w:div w:id="631135511">
      <w:bodyDiv w:val="1"/>
      <w:marLeft w:val="0"/>
      <w:marRight w:val="0"/>
      <w:marTop w:val="0"/>
      <w:marBottom w:val="0"/>
      <w:divBdr>
        <w:top w:val="none" w:sz="0" w:space="0" w:color="auto"/>
        <w:left w:val="none" w:sz="0" w:space="0" w:color="auto"/>
        <w:bottom w:val="none" w:sz="0" w:space="0" w:color="auto"/>
        <w:right w:val="none" w:sz="0" w:space="0" w:color="auto"/>
      </w:divBdr>
    </w:div>
    <w:div w:id="634990838">
      <w:bodyDiv w:val="1"/>
      <w:marLeft w:val="0"/>
      <w:marRight w:val="0"/>
      <w:marTop w:val="0"/>
      <w:marBottom w:val="0"/>
      <w:divBdr>
        <w:top w:val="none" w:sz="0" w:space="0" w:color="auto"/>
        <w:left w:val="none" w:sz="0" w:space="0" w:color="auto"/>
        <w:bottom w:val="none" w:sz="0" w:space="0" w:color="auto"/>
        <w:right w:val="none" w:sz="0" w:space="0" w:color="auto"/>
      </w:divBdr>
      <w:divsChild>
        <w:div w:id="1984651832">
          <w:marLeft w:val="0"/>
          <w:marRight w:val="0"/>
          <w:marTop w:val="0"/>
          <w:marBottom w:val="0"/>
          <w:divBdr>
            <w:top w:val="none" w:sz="0" w:space="0" w:color="auto"/>
            <w:left w:val="none" w:sz="0" w:space="0" w:color="auto"/>
            <w:bottom w:val="none" w:sz="0" w:space="0" w:color="auto"/>
            <w:right w:val="none" w:sz="0" w:space="0" w:color="auto"/>
          </w:divBdr>
        </w:div>
      </w:divsChild>
    </w:div>
    <w:div w:id="701827140">
      <w:bodyDiv w:val="1"/>
      <w:marLeft w:val="0"/>
      <w:marRight w:val="0"/>
      <w:marTop w:val="0"/>
      <w:marBottom w:val="0"/>
      <w:divBdr>
        <w:top w:val="none" w:sz="0" w:space="0" w:color="auto"/>
        <w:left w:val="none" w:sz="0" w:space="0" w:color="auto"/>
        <w:bottom w:val="none" w:sz="0" w:space="0" w:color="auto"/>
        <w:right w:val="none" w:sz="0" w:space="0" w:color="auto"/>
      </w:divBdr>
    </w:div>
    <w:div w:id="706640068">
      <w:bodyDiv w:val="1"/>
      <w:marLeft w:val="0"/>
      <w:marRight w:val="0"/>
      <w:marTop w:val="0"/>
      <w:marBottom w:val="0"/>
      <w:divBdr>
        <w:top w:val="none" w:sz="0" w:space="0" w:color="auto"/>
        <w:left w:val="none" w:sz="0" w:space="0" w:color="auto"/>
        <w:bottom w:val="none" w:sz="0" w:space="0" w:color="auto"/>
        <w:right w:val="none" w:sz="0" w:space="0" w:color="auto"/>
      </w:divBdr>
      <w:divsChild>
        <w:div w:id="749888080">
          <w:marLeft w:val="0"/>
          <w:marRight w:val="0"/>
          <w:marTop w:val="0"/>
          <w:marBottom w:val="0"/>
          <w:divBdr>
            <w:top w:val="none" w:sz="0" w:space="0" w:color="auto"/>
            <w:left w:val="none" w:sz="0" w:space="0" w:color="auto"/>
            <w:bottom w:val="none" w:sz="0" w:space="0" w:color="auto"/>
            <w:right w:val="none" w:sz="0" w:space="0" w:color="auto"/>
          </w:divBdr>
        </w:div>
      </w:divsChild>
    </w:div>
    <w:div w:id="720253982">
      <w:bodyDiv w:val="1"/>
      <w:marLeft w:val="0"/>
      <w:marRight w:val="0"/>
      <w:marTop w:val="0"/>
      <w:marBottom w:val="0"/>
      <w:divBdr>
        <w:top w:val="none" w:sz="0" w:space="0" w:color="auto"/>
        <w:left w:val="none" w:sz="0" w:space="0" w:color="auto"/>
        <w:bottom w:val="none" w:sz="0" w:space="0" w:color="auto"/>
        <w:right w:val="none" w:sz="0" w:space="0" w:color="auto"/>
      </w:divBdr>
    </w:div>
    <w:div w:id="737093978">
      <w:bodyDiv w:val="1"/>
      <w:marLeft w:val="0"/>
      <w:marRight w:val="0"/>
      <w:marTop w:val="0"/>
      <w:marBottom w:val="0"/>
      <w:divBdr>
        <w:top w:val="none" w:sz="0" w:space="0" w:color="auto"/>
        <w:left w:val="none" w:sz="0" w:space="0" w:color="auto"/>
        <w:bottom w:val="none" w:sz="0" w:space="0" w:color="auto"/>
        <w:right w:val="none" w:sz="0" w:space="0" w:color="auto"/>
      </w:divBdr>
    </w:div>
    <w:div w:id="737826134">
      <w:bodyDiv w:val="1"/>
      <w:marLeft w:val="0"/>
      <w:marRight w:val="0"/>
      <w:marTop w:val="0"/>
      <w:marBottom w:val="0"/>
      <w:divBdr>
        <w:top w:val="none" w:sz="0" w:space="0" w:color="auto"/>
        <w:left w:val="none" w:sz="0" w:space="0" w:color="auto"/>
        <w:bottom w:val="none" w:sz="0" w:space="0" w:color="auto"/>
        <w:right w:val="none" w:sz="0" w:space="0" w:color="auto"/>
      </w:divBdr>
    </w:div>
    <w:div w:id="784421326">
      <w:bodyDiv w:val="1"/>
      <w:marLeft w:val="0"/>
      <w:marRight w:val="0"/>
      <w:marTop w:val="0"/>
      <w:marBottom w:val="0"/>
      <w:divBdr>
        <w:top w:val="none" w:sz="0" w:space="0" w:color="auto"/>
        <w:left w:val="none" w:sz="0" w:space="0" w:color="auto"/>
        <w:bottom w:val="none" w:sz="0" w:space="0" w:color="auto"/>
        <w:right w:val="none" w:sz="0" w:space="0" w:color="auto"/>
      </w:divBdr>
    </w:div>
    <w:div w:id="846364361">
      <w:bodyDiv w:val="1"/>
      <w:marLeft w:val="0"/>
      <w:marRight w:val="0"/>
      <w:marTop w:val="0"/>
      <w:marBottom w:val="0"/>
      <w:divBdr>
        <w:top w:val="none" w:sz="0" w:space="0" w:color="auto"/>
        <w:left w:val="none" w:sz="0" w:space="0" w:color="auto"/>
        <w:bottom w:val="none" w:sz="0" w:space="0" w:color="auto"/>
        <w:right w:val="none" w:sz="0" w:space="0" w:color="auto"/>
      </w:divBdr>
    </w:div>
    <w:div w:id="1124810676">
      <w:bodyDiv w:val="1"/>
      <w:marLeft w:val="0"/>
      <w:marRight w:val="0"/>
      <w:marTop w:val="0"/>
      <w:marBottom w:val="0"/>
      <w:divBdr>
        <w:top w:val="none" w:sz="0" w:space="0" w:color="auto"/>
        <w:left w:val="none" w:sz="0" w:space="0" w:color="auto"/>
        <w:bottom w:val="none" w:sz="0" w:space="0" w:color="auto"/>
        <w:right w:val="none" w:sz="0" w:space="0" w:color="auto"/>
      </w:divBdr>
    </w:div>
    <w:div w:id="1128930723">
      <w:bodyDiv w:val="1"/>
      <w:marLeft w:val="0"/>
      <w:marRight w:val="0"/>
      <w:marTop w:val="0"/>
      <w:marBottom w:val="0"/>
      <w:divBdr>
        <w:top w:val="none" w:sz="0" w:space="0" w:color="auto"/>
        <w:left w:val="none" w:sz="0" w:space="0" w:color="auto"/>
        <w:bottom w:val="none" w:sz="0" w:space="0" w:color="auto"/>
        <w:right w:val="none" w:sz="0" w:space="0" w:color="auto"/>
      </w:divBdr>
    </w:div>
    <w:div w:id="1150900083">
      <w:bodyDiv w:val="1"/>
      <w:marLeft w:val="0"/>
      <w:marRight w:val="0"/>
      <w:marTop w:val="0"/>
      <w:marBottom w:val="0"/>
      <w:divBdr>
        <w:top w:val="none" w:sz="0" w:space="0" w:color="auto"/>
        <w:left w:val="none" w:sz="0" w:space="0" w:color="auto"/>
        <w:bottom w:val="none" w:sz="0" w:space="0" w:color="auto"/>
        <w:right w:val="none" w:sz="0" w:space="0" w:color="auto"/>
      </w:divBdr>
    </w:div>
    <w:div w:id="1193885291">
      <w:bodyDiv w:val="1"/>
      <w:marLeft w:val="0"/>
      <w:marRight w:val="0"/>
      <w:marTop w:val="0"/>
      <w:marBottom w:val="0"/>
      <w:divBdr>
        <w:top w:val="none" w:sz="0" w:space="0" w:color="auto"/>
        <w:left w:val="none" w:sz="0" w:space="0" w:color="auto"/>
        <w:bottom w:val="none" w:sz="0" w:space="0" w:color="auto"/>
        <w:right w:val="none" w:sz="0" w:space="0" w:color="auto"/>
      </w:divBdr>
    </w:div>
    <w:div w:id="1345547209">
      <w:bodyDiv w:val="1"/>
      <w:marLeft w:val="0"/>
      <w:marRight w:val="0"/>
      <w:marTop w:val="0"/>
      <w:marBottom w:val="0"/>
      <w:divBdr>
        <w:top w:val="none" w:sz="0" w:space="0" w:color="auto"/>
        <w:left w:val="none" w:sz="0" w:space="0" w:color="auto"/>
        <w:bottom w:val="none" w:sz="0" w:space="0" w:color="auto"/>
        <w:right w:val="none" w:sz="0" w:space="0" w:color="auto"/>
      </w:divBdr>
      <w:divsChild>
        <w:div w:id="698047987">
          <w:marLeft w:val="0"/>
          <w:marRight w:val="0"/>
          <w:marTop w:val="0"/>
          <w:marBottom w:val="0"/>
          <w:divBdr>
            <w:top w:val="none" w:sz="0" w:space="0" w:color="auto"/>
            <w:left w:val="none" w:sz="0" w:space="0" w:color="auto"/>
            <w:bottom w:val="none" w:sz="0" w:space="0" w:color="auto"/>
            <w:right w:val="none" w:sz="0" w:space="0" w:color="auto"/>
          </w:divBdr>
        </w:div>
      </w:divsChild>
    </w:div>
    <w:div w:id="1361667458">
      <w:bodyDiv w:val="1"/>
      <w:marLeft w:val="0"/>
      <w:marRight w:val="0"/>
      <w:marTop w:val="0"/>
      <w:marBottom w:val="0"/>
      <w:divBdr>
        <w:top w:val="none" w:sz="0" w:space="0" w:color="auto"/>
        <w:left w:val="none" w:sz="0" w:space="0" w:color="auto"/>
        <w:bottom w:val="none" w:sz="0" w:space="0" w:color="auto"/>
        <w:right w:val="none" w:sz="0" w:space="0" w:color="auto"/>
      </w:divBdr>
      <w:divsChild>
        <w:div w:id="1043990614">
          <w:marLeft w:val="0"/>
          <w:marRight w:val="0"/>
          <w:marTop w:val="0"/>
          <w:marBottom w:val="0"/>
          <w:divBdr>
            <w:top w:val="none" w:sz="0" w:space="0" w:color="auto"/>
            <w:left w:val="none" w:sz="0" w:space="0" w:color="auto"/>
            <w:bottom w:val="none" w:sz="0" w:space="0" w:color="auto"/>
            <w:right w:val="none" w:sz="0" w:space="0" w:color="auto"/>
          </w:divBdr>
        </w:div>
      </w:divsChild>
    </w:div>
    <w:div w:id="1379861119">
      <w:bodyDiv w:val="1"/>
      <w:marLeft w:val="0"/>
      <w:marRight w:val="0"/>
      <w:marTop w:val="0"/>
      <w:marBottom w:val="0"/>
      <w:divBdr>
        <w:top w:val="none" w:sz="0" w:space="0" w:color="auto"/>
        <w:left w:val="none" w:sz="0" w:space="0" w:color="auto"/>
        <w:bottom w:val="none" w:sz="0" w:space="0" w:color="auto"/>
        <w:right w:val="none" w:sz="0" w:space="0" w:color="auto"/>
      </w:divBdr>
    </w:div>
    <w:div w:id="1394082472">
      <w:bodyDiv w:val="1"/>
      <w:marLeft w:val="0"/>
      <w:marRight w:val="0"/>
      <w:marTop w:val="0"/>
      <w:marBottom w:val="0"/>
      <w:divBdr>
        <w:top w:val="none" w:sz="0" w:space="0" w:color="auto"/>
        <w:left w:val="none" w:sz="0" w:space="0" w:color="auto"/>
        <w:bottom w:val="none" w:sz="0" w:space="0" w:color="auto"/>
        <w:right w:val="none" w:sz="0" w:space="0" w:color="auto"/>
      </w:divBdr>
    </w:div>
    <w:div w:id="1418789315">
      <w:bodyDiv w:val="1"/>
      <w:marLeft w:val="0"/>
      <w:marRight w:val="0"/>
      <w:marTop w:val="0"/>
      <w:marBottom w:val="0"/>
      <w:divBdr>
        <w:top w:val="none" w:sz="0" w:space="0" w:color="auto"/>
        <w:left w:val="none" w:sz="0" w:space="0" w:color="auto"/>
        <w:bottom w:val="none" w:sz="0" w:space="0" w:color="auto"/>
        <w:right w:val="none" w:sz="0" w:space="0" w:color="auto"/>
      </w:divBdr>
    </w:div>
    <w:div w:id="1460757661">
      <w:bodyDiv w:val="1"/>
      <w:marLeft w:val="0"/>
      <w:marRight w:val="0"/>
      <w:marTop w:val="0"/>
      <w:marBottom w:val="0"/>
      <w:divBdr>
        <w:top w:val="none" w:sz="0" w:space="0" w:color="auto"/>
        <w:left w:val="none" w:sz="0" w:space="0" w:color="auto"/>
        <w:bottom w:val="none" w:sz="0" w:space="0" w:color="auto"/>
        <w:right w:val="none" w:sz="0" w:space="0" w:color="auto"/>
      </w:divBdr>
      <w:divsChild>
        <w:div w:id="1586651999">
          <w:marLeft w:val="0"/>
          <w:marRight w:val="0"/>
          <w:marTop w:val="0"/>
          <w:marBottom w:val="0"/>
          <w:divBdr>
            <w:top w:val="none" w:sz="0" w:space="0" w:color="auto"/>
            <w:left w:val="none" w:sz="0" w:space="0" w:color="auto"/>
            <w:bottom w:val="none" w:sz="0" w:space="0" w:color="auto"/>
            <w:right w:val="none" w:sz="0" w:space="0" w:color="auto"/>
          </w:divBdr>
        </w:div>
      </w:divsChild>
    </w:div>
    <w:div w:id="1477331714">
      <w:bodyDiv w:val="1"/>
      <w:marLeft w:val="0"/>
      <w:marRight w:val="0"/>
      <w:marTop w:val="0"/>
      <w:marBottom w:val="0"/>
      <w:divBdr>
        <w:top w:val="none" w:sz="0" w:space="0" w:color="auto"/>
        <w:left w:val="none" w:sz="0" w:space="0" w:color="auto"/>
        <w:bottom w:val="none" w:sz="0" w:space="0" w:color="auto"/>
        <w:right w:val="none" w:sz="0" w:space="0" w:color="auto"/>
      </w:divBdr>
    </w:div>
    <w:div w:id="1491602553">
      <w:bodyDiv w:val="1"/>
      <w:marLeft w:val="0"/>
      <w:marRight w:val="0"/>
      <w:marTop w:val="0"/>
      <w:marBottom w:val="0"/>
      <w:divBdr>
        <w:top w:val="none" w:sz="0" w:space="0" w:color="auto"/>
        <w:left w:val="none" w:sz="0" w:space="0" w:color="auto"/>
        <w:bottom w:val="none" w:sz="0" w:space="0" w:color="auto"/>
        <w:right w:val="none" w:sz="0" w:space="0" w:color="auto"/>
      </w:divBdr>
      <w:divsChild>
        <w:div w:id="608195986">
          <w:marLeft w:val="0"/>
          <w:marRight w:val="0"/>
          <w:marTop w:val="0"/>
          <w:marBottom w:val="0"/>
          <w:divBdr>
            <w:top w:val="none" w:sz="0" w:space="0" w:color="auto"/>
            <w:left w:val="none" w:sz="0" w:space="0" w:color="auto"/>
            <w:bottom w:val="none" w:sz="0" w:space="0" w:color="auto"/>
            <w:right w:val="none" w:sz="0" w:space="0" w:color="auto"/>
          </w:divBdr>
        </w:div>
      </w:divsChild>
    </w:div>
    <w:div w:id="1625303505">
      <w:bodyDiv w:val="1"/>
      <w:marLeft w:val="0"/>
      <w:marRight w:val="0"/>
      <w:marTop w:val="0"/>
      <w:marBottom w:val="0"/>
      <w:divBdr>
        <w:top w:val="none" w:sz="0" w:space="0" w:color="auto"/>
        <w:left w:val="none" w:sz="0" w:space="0" w:color="auto"/>
        <w:bottom w:val="none" w:sz="0" w:space="0" w:color="auto"/>
        <w:right w:val="none" w:sz="0" w:space="0" w:color="auto"/>
      </w:divBdr>
    </w:div>
    <w:div w:id="1642078684">
      <w:bodyDiv w:val="1"/>
      <w:marLeft w:val="0"/>
      <w:marRight w:val="0"/>
      <w:marTop w:val="0"/>
      <w:marBottom w:val="0"/>
      <w:divBdr>
        <w:top w:val="none" w:sz="0" w:space="0" w:color="auto"/>
        <w:left w:val="none" w:sz="0" w:space="0" w:color="auto"/>
        <w:bottom w:val="none" w:sz="0" w:space="0" w:color="auto"/>
        <w:right w:val="none" w:sz="0" w:space="0" w:color="auto"/>
      </w:divBdr>
      <w:divsChild>
        <w:div w:id="2093425519">
          <w:marLeft w:val="0"/>
          <w:marRight w:val="0"/>
          <w:marTop w:val="0"/>
          <w:marBottom w:val="0"/>
          <w:divBdr>
            <w:top w:val="none" w:sz="0" w:space="0" w:color="auto"/>
            <w:left w:val="none" w:sz="0" w:space="0" w:color="auto"/>
            <w:bottom w:val="none" w:sz="0" w:space="0" w:color="auto"/>
            <w:right w:val="none" w:sz="0" w:space="0" w:color="auto"/>
          </w:divBdr>
        </w:div>
      </w:divsChild>
    </w:div>
    <w:div w:id="1702851620">
      <w:bodyDiv w:val="1"/>
      <w:marLeft w:val="0"/>
      <w:marRight w:val="0"/>
      <w:marTop w:val="0"/>
      <w:marBottom w:val="0"/>
      <w:divBdr>
        <w:top w:val="none" w:sz="0" w:space="0" w:color="auto"/>
        <w:left w:val="none" w:sz="0" w:space="0" w:color="auto"/>
        <w:bottom w:val="none" w:sz="0" w:space="0" w:color="auto"/>
        <w:right w:val="none" w:sz="0" w:space="0" w:color="auto"/>
      </w:divBdr>
    </w:div>
    <w:div w:id="1729105231">
      <w:bodyDiv w:val="1"/>
      <w:marLeft w:val="0"/>
      <w:marRight w:val="0"/>
      <w:marTop w:val="0"/>
      <w:marBottom w:val="0"/>
      <w:divBdr>
        <w:top w:val="none" w:sz="0" w:space="0" w:color="auto"/>
        <w:left w:val="none" w:sz="0" w:space="0" w:color="auto"/>
        <w:bottom w:val="none" w:sz="0" w:space="0" w:color="auto"/>
        <w:right w:val="none" w:sz="0" w:space="0" w:color="auto"/>
      </w:divBdr>
      <w:divsChild>
        <w:div w:id="1821847671">
          <w:marLeft w:val="0"/>
          <w:marRight w:val="0"/>
          <w:marTop w:val="0"/>
          <w:marBottom w:val="0"/>
          <w:divBdr>
            <w:top w:val="none" w:sz="0" w:space="0" w:color="auto"/>
            <w:left w:val="none" w:sz="0" w:space="0" w:color="auto"/>
            <w:bottom w:val="none" w:sz="0" w:space="0" w:color="auto"/>
            <w:right w:val="none" w:sz="0" w:space="0" w:color="auto"/>
          </w:divBdr>
        </w:div>
      </w:divsChild>
    </w:div>
    <w:div w:id="1738505806">
      <w:bodyDiv w:val="1"/>
      <w:marLeft w:val="0"/>
      <w:marRight w:val="0"/>
      <w:marTop w:val="0"/>
      <w:marBottom w:val="0"/>
      <w:divBdr>
        <w:top w:val="none" w:sz="0" w:space="0" w:color="auto"/>
        <w:left w:val="none" w:sz="0" w:space="0" w:color="auto"/>
        <w:bottom w:val="none" w:sz="0" w:space="0" w:color="auto"/>
        <w:right w:val="none" w:sz="0" w:space="0" w:color="auto"/>
      </w:divBdr>
    </w:div>
    <w:div w:id="1759642281">
      <w:bodyDiv w:val="1"/>
      <w:marLeft w:val="0"/>
      <w:marRight w:val="0"/>
      <w:marTop w:val="0"/>
      <w:marBottom w:val="0"/>
      <w:divBdr>
        <w:top w:val="none" w:sz="0" w:space="0" w:color="auto"/>
        <w:left w:val="none" w:sz="0" w:space="0" w:color="auto"/>
        <w:bottom w:val="none" w:sz="0" w:space="0" w:color="auto"/>
        <w:right w:val="none" w:sz="0" w:space="0" w:color="auto"/>
      </w:divBdr>
    </w:div>
    <w:div w:id="1798450359">
      <w:bodyDiv w:val="1"/>
      <w:marLeft w:val="0"/>
      <w:marRight w:val="0"/>
      <w:marTop w:val="0"/>
      <w:marBottom w:val="0"/>
      <w:divBdr>
        <w:top w:val="none" w:sz="0" w:space="0" w:color="auto"/>
        <w:left w:val="none" w:sz="0" w:space="0" w:color="auto"/>
        <w:bottom w:val="none" w:sz="0" w:space="0" w:color="auto"/>
        <w:right w:val="none" w:sz="0" w:space="0" w:color="auto"/>
      </w:divBdr>
    </w:div>
    <w:div w:id="1801260008">
      <w:bodyDiv w:val="1"/>
      <w:marLeft w:val="0"/>
      <w:marRight w:val="0"/>
      <w:marTop w:val="0"/>
      <w:marBottom w:val="0"/>
      <w:divBdr>
        <w:top w:val="none" w:sz="0" w:space="0" w:color="auto"/>
        <w:left w:val="none" w:sz="0" w:space="0" w:color="auto"/>
        <w:bottom w:val="none" w:sz="0" w:space="0" w:color="auto"/>
        <w:right w:val="none" w:sz="0" w:space="0" w:color="auto"/>
      </w:divBdr>
    </w:div>
    <w:div w:id="1802531189">
      <w:bodyDiv w:val="1"/>
      <w:marLeft w:val="0"/>
      <w:marRight w:val="0"/>
      <w:marTop w:val="0"/>
      <w:marBottom w:val="0"/>
      <w:divBdr>
        <w:top w:val="none" w:sz="0" w:space="0" w:color="auto"/>
        <w:left w:val="none" w:sz="0" w:space="0" w:color="auto"/>
        <w:bottom w:val="none" w:sz="0" w:space="0" w:color="auto"/>
        <w:right w:val="none" w:sz="0" w:space="0" w:color="auto"/>
      </w:divBdr>
    </w:div>
    <w:div w:id="1813791978">
      <w:bodyDiv w:val="1"/>
      <w:marLeft w:val="0"/>
      <w:marRight w:val="0"/>
      <w:marTop w:val="0"/>
      <w:marBottom w:val="0"/>
      <w:divBdr>
        <w:top w:val="none" w:sz="0" w:space="0" w:color="auto"/>
        <w:left w:val="none" w:sz="0" w:space="0" w:color="auto"/>
        <w:bottom w:val="none" w:sz="0" w:space="0" w:color="auto"/>
        <w:right w:val="none" w:sz="0" w:space="0" w:color="auto"/>
      </w:divBdr>
      <w:divsChild>
        <w:div w:id="1434087392">
          <w:marLeft w:val="0"/>
          <w:marRight w:val="0"/>
          <w:marTop w:val="0"/>
          <w:marBottom w:val="0"/>
          <w:divBdr>
            <w:top w:val="none" w:sz="0" w:space="0" w:color="auto"/>
            <w:left w:val="none" w:sz="0" w:space="0" w:color="auto"/>
            <w:bottom w:val="none" w:sz="0" w:space="0" w:color="auto"/>
            <w:right w:val="none" w:sz="0" w:space="0" w:color="auto"/>
          </w:divBdr>
        </w:div>
        <w:div w:id="399986416">
          <w:marLeft w:val="0"/>
          <w:marRight w:val="0"/>
          <w:marTop w:val="0"/>
          <w:marBottom w:val="0"/>
          <w:divBdr>
            <w:top w:val="none" w:sz="0" w:space="0" w:color="auto"/>
            <w:left w:val="none" w:sz="0" w:space="0" w:color="auto"/>
            <w:bottom w:val="none" w:sz="0" w:space="0" w:color="auto"/>
            <w:right w:val="none" w:sz="0" w:space="0" w:color="auto"/>
          </w:divBdr>
        </w:div>
        <w:div w:id="1775979178">
          <w:marLeft w:val="0"/>
          <w:marRight w:val="0"/>
          <w:marTop w:val="0"/>
          <w:marBottom w:val="0"/>
          <w:divBdr>
            <w:top w:val="none" w:sz="0" w:space="0" w:color="auto"/>
            <w:left w:val="none" w:sz="0" w:space="0" w:color="auto"/>
            <w:bottom w:val="none" w:sz="0" w:space="0" w:color="auto"/>
            <w:right w:val="none" w:sz="0" w:space="0" w:color="auto"/>
          </w:divBdr>
        </w:div>
        <w:div w:id="1741520340">
          <w:marLeft w:val="0"/>
          <w:marRight w:val="0"/>
          <w:marTop w:val="0"/>
          <w:marBottom w:val="0"/>
          <w:divBdr>
            <w:top w:val="none" w:sz="0" w:space="0" w:color="auto"/>
            <w:left w:val="none" w:sz="0" w:space="0" w:color="auto"/>
            <w:bottom w:val="none" w:sz="0" w:space="0" w:color="auto"/>
            <w:right w:val="none" w:sz="0" w:space="0" w:color="auto"/>
          </w:divBdr>
        </w:div>
      </w:divsChild>
    </w:div>
    <w:div w:id="1846675676">
      <w:bodyDiv w:val="1"/>
      <w:marLeft w:val="0"/>
      <w:marRight w:val="0"/>
      <w:marTop w:val="0"/>
      <w:marBottom w:val="0"/>
      <w:divBdr>
        <w:top w:val="none" w:sz="0" w:space="0" w:color="auto"/>
        <w:left w:val="none" w:sz="0" w:space="0" w:color="auto"/>
        <w:bottom w:val="none" w:sz="0" w:space="0" w:color="auto"/>
        <w:right w:val="none" w:sz="0" w:space="0" w:color="auto"/>
      </w:divBdr>
      <w:divsChild>
        <w:div w:id="277299147">
          <w:marLeft w:val="0"/>
          <w:marRight w:val="0"/>
          <w:marTop w:val="0"/>
          <w:marBottom w:val="0"/>
          <w:divBdr>
            <w:top w:val="none" w:sz="0" w:space="0" w:color="auto"/>
            <w:left w:val="none" w:sz="0" w:space="0" w:color="auto"/>
            <w:bottom w:val="none" w:sz="0" w:space="0" w:color="auto"/>
            <w:right w:val="none" w:sz="0" w:space="0" w:color="auto"/>
          </w:divBdr>
        </w:div>
        <w:div w:id="1917543706">
          <w:marLeft w:val="0"/>
          <w:marRight w:val="0"/>
          <w:marTop w:val="0"/>
          <w:marBottom w:val="0"/>
          <w:divBdr>
            <w:top w:val="none" w:sz="0" w:space="0" w:color="auto"/>
            <w:left w:val="none" w:sz="0" w:space="0" w:color="auto"/>
            <w:bottom w:val="none" w:sz="0" w:space="0" w:color="auto"/>
            <w:right w:val="none" w:sz="0" w:space="0" w:color="auto"/>
          </w:divBdr>
        </w:div>
        <w:div w:id="1237201450">
          <w:marLeft w:val="0"/>
          <w:marRight w:val="0"/>
          <w:marTop w:val="0"/>
          <w:marBottom w:val="0"/>
          <w:divBdr>
            <w:top w:val="none" w:sz="0" w:space="0" w:color="auto"/>
            <w:left w:val="none" w:sz="0" w:space="0" w:color="auto"/>
            <w:bottom w:val="none" w:sz="0" w:space="0" w:color="auto"/>
            <w:right w:val="none" w:sz="0" w:space="0" w:color="auto"/>
          </w:divBdr>
        </w:div>
        <w:div w:id="2087143662">
          <w:marLeft w:val="0"/>
          <w:marRight w:val="0"/>
          <w:marTop w:val="0"/>
          <w:marBottom w:val="0"/>
          <w:divBdr>
            <w:top w:val="none" w:sz="0" w:space="0" w:color="auto"/>
            <w:left w:val="none" w:sz="0" w:space="0" w:color="auto"/>
            <w:bottom w:val="none" w:sz="0" w:space="0" w:color="auto"/>
            <w:right w:val="none" w:sz="0" w:space="0" w:color="auto"/>
          </w:divBdr>
        </w:div>
      </w:divsChild>
    </w:div>
    <w:div w:id="1888225798">
      <w:bodyDiv w:val="1"/>
      <w:marLeft w:val="0"/>
      <w:marRight w:val="0"/>
      <w:marTop w:val="0"/>
      <w:marBottom w:val="0"/>
      <w:divBdr>
        <w:top w:val="none" w:sz="0" w:space="0" w:color="auto"/>
        <w:left w:val="none" w:sz="0" w:space="0" w:color="auto"/>
        <w:bottom w:val="none" w:sz="0" w:space="0" w:color="auto"/>
        <w:right w:val="none" w:sz="0" w:space="0" w:color="auto"/>
      </w:divBdr>
    </w:div>
    <w:div w:id="1899322364">
      <w:bodyDiv w:val="1"/>
      <w:marLeft w:val="0"/>
      <w:marRight w:val="0"/>
      <w:marTop w:val="0"/>
      <w:marBottom w:val="0"/>
      <w:divBdr>
        <w:top w:val="none" w:sz="0" w:space="0" w:color="auto"/>
        <w:left w:val="none" w:sz="0" w:space="0" w:color="auto"/>
        <w:bottom w:val="none" w:sz="0" w:space="0" w:color="auto"/>
        <w:right w:val="none" w:sz="0" w:space="0" w:color="auto"/>
      </w:divBdr>
    </w:div>
    <w:div w:id="1986469786">
      <w:bodyDiv w:val="1"/>
      <w:marLeft w:val="0"/>
      <w:marRight w:val="0"/>
      <w:marTop w:val="0"/>
      <w:marBottom w:val="0"/>
      <w:divBdr>
        <w:top w:val="none" w:sz="0" w:space="0" w:color="auto"/>
        <w:left w:val="none" w:sz="0" w:space="0" w:color="auto"/>
        <w:bottom w:val="none" w:sz="0" w:space="0" w:color="auto"/>
        <w:right w:val="none" w:sz="0" w:space="0" w:color="auto"/>
      </w:divBdr>
    </w:div>
    <w:div w:id="1988589136">
      <w:bodyDiv w:val="1"/>
      <w:marLeft w:val="0"/>
      <w:marRight w:val="0"/>
      <w:marTop w:val="0"/>
      <w:marBottom w:val="0"/>
      <w:divBdr>
        <w:top w:val="none" w:sz="0" w:space="0" w:color="auto"/>
        <w:left w:val="none" w:sz="0" w:space="0" w:color="auto"/>
        <w:bottom w:val="none" w:sz="0" w:space="0" w:color="auto"/>
        <w:right w:val="none" w:sz="0" w:space="0" w:color="auto"/>
      </w:divBdr>
      <w:divsChild>
        <w:div w:id="1982541623">
          <w:marLeft w:val="0"/>
          <w:marRight w:val="0"/>
          <w:marTop w:val="0"/>
          <w:marBottom w:val="0"/>
          <w:divBdr>
            <w:top w:val="none" w:sz="0" w:space="0" w:color="auto"/>
            <w:left w:val="none" w:sz="0" w:space="0" w:color="auto"/>
            <w:bottom w:val="none" w:sz="0" w:space="0" w:color="auto"/>
            <w:right w:val="none" w:sz="0" w:space="0" w:color="auto"/>
          </w:divBdr>
        </w:div>
      </w:divsChild>
    </w:div>
    <w:div w:id="2059358399">
      <w:bodyDiv w:val="1"/>
      <w:marLeft w:val="0"/>
      <w:marRight w:val="0"/>
      <w:marTop w:val="0"/>
      <w:marBottom w:val="0"/>
      <w:divBdr>
        <w:top w:val="none" w:sz="0" w:space="0" w:color="auto"/>
        <w:left w:val="none" w:sz="0" w:space="0" w:color="auto"/>
        <w:bottom w:val="none" w:sz="0" w:space="0" w:color="auto"/>
        <w:right w:val="none" w:sz="0" w:space="0" w:color="auto"/>
      </w:divBdr>
    </w:div>
    <w:div w:id="2096974290">
      <w:bodyDiv w:val="1"/>
      <w:marLeft w:val="0"/>
      <w:marRight w:val="0"/>
      <w:marTop w:val="0"/>
      <w:marBottom w:val="0"/>
      <w:divBdr>
        <w:top w:val="none" w:sz="0" w:space="0" w:color="auto"/>
        <w:left w:val="none" w:sz="0" w:space="0" w:color="auto"/>
        <w:bottom w:val="none" w:sz="0" w:space="0" w:color="auto"/>
        <w:right w:val="none" w:sz="0" w:space="0" w:color="auto"/>
      </w:divBdr>
      <w:divsChild>
        <w:div w:id="2005889075">
          <w:marLeft w:val="0"/>
          <w:marRight w:val="0"/>
          <w:marTop w:val="0"/>
          <w:marBottom w:val="0"/>
          <w:divBdr>
            <w:top w:val="none" w:sz="0" w:space="0" w:color="auto"/>
            <w:left w:val="none" w:sz="0" w:space="0" w:color="auto"/>
            <w:bottom w:val="none" w:sz="0" w:space="0" w:color="auto"/>
            <w:right w:val="none" w:sz="0" w:space="0" w:color="auto"/>
          </w:divBdr>
        </w:div>
        <w:div w:id="210843731">
          <w:marLeft w:val="0"/>
          <w:marRight w:val="0"/>
          <w:marTop w:val="0"/>
          <w:marBottom w:val="0"/>
          <w:divBdr>
            <w:top w:val="none" w:sz="0" w:space="0" w:color="auto"/>
            <w:left w:val="none" w:sz="0" w:space="0" w:color="auto"/>
            <w:bottom w:val="none" w:sz="0" w:space="0" w:color="auto"/>
            <w:right w:val="none" w:sz="0" w:space="0" w:color="auto"/>
          </w:divBdr>
        </w:div>
        <w:div w:id="1474523347">
          <w:marLeft w:val="0"/>
          <w:marRight w:val="0"/>
          <w:marTop w:val="0"/>
          <w:marBottom w:val="0"/>
          <w:divBdr>
            <w:top w:val="none" w:sz="0" w:space="0" w:color="auto"/>
            <w:left w:val="none" w:sz="0" w:space="0" w:color="auto"/>
            <w:bottom w:val="none" w:sz="0" w:space="0" w:color="auto"/>
            <w:right w:val="none" w:sz="0" w:space="0" w:color="auto"/>
          </w:divBdr>
        </w:div>
      </w:divsChild>
    </w:div>
    <w:div w:id="2098205487">
      <w:bodyDiv w:val="1"/>
      <w:marLeft w:val="0"/>
      <w:marRight w:val="0"/>
      <w:marTop w:val="0"/>
      <w:marBottom w:val="0"/>
      <w:divBdr>
        <w:top w:val="none" w:sz="0" w:space="0" w:color="auto"/>
        <w:left w:val="none" w:sz="0" w:space="0" w:color="auto"/>
        <w:bottom w:val="none" w:sz="0" w:space="0" w:color="auto"/>
        <w:right w:val="none" w:sz="0" w:space="0" w:color="auto"/>
      </w:divBdr>
    </w:div>
    <w:div w:id="214218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21" Type="http://schemas.openxmlformats.org/officeDocument/2006/relationships/image" Target="media/image6.png"/><Relationship Id="rId34" Type="http://schemas.openxmlformats.org/officeDocument/2006/relationships/hyperlink" Target="https://www.yubico.com/support/knowledge-base/categories/articles/os-logon-tools/" TargetMode="External"/><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tyiannak/paura" TargetMode="External"/><Relationship Id="rId40"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gif"/><Relationship Id="rId36" Type="http://schemas.openxmlformats.org/officeDocument/2006/relationships/hyperlink" Target="http://citeseer.ist.psu.edu/viewdoc/summary?cid=256340" TargetMode="Externa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19.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tiff"/><Relationship Id="rId38" Type="http://schemas.openxmlformats.org/officeDocument/2006/relationships/hyperlink" Target="https://github.com/rambomon/capston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tyiannak/paura" TargetMode="External"/><Relationship Id="rId1" Type="http://schemas.openxmlformats.org/officeDocument/2006/relationships/hyperlink" Target="http://citeseer.ist.psu.edu/viewdoc/summary?cid=25634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in\Desktop\MOT%20Capstone%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B4D56A40AC460C93E6379DBF29835D"/>
        <w:category>
          <w:name w:val="General"/>
          <w:gallery w:val="placeholder"/>
        </w:category>
        <w:types>
          <w:type w:val="bbPlcHdr"/>
        </w:types>
        <w:behaviors>
          <w:behavior w:val="content"/>
        </w:behaviors>
        <w:guid w:val="{F85A56FE-7E63-4AE5-A11E-B36810334A75}"/>
      </w:docPartPr>
      <w:docPartBody>
        <w:p w:rsidR="00476234" w:rsidRDefault="00DE7223">
          <w:pPr>
            <w:pStyle w:val="20B4D56A40AC460C93E6379DBF29835D"/>
          </w:pPr>
          <w:r w:rsidRPr="002F7C2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Yu Mincho">
    <w:charset w:val="80"/>
    <w:family w:val="auto"/>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223"/>
    <w:rsid w:val="0010239B"/>
    <w:rsid w:val="00164199"/>
    <w:rsid w:val="00184215"/>
    <w:rsid w:val="002848D0"/>
    <w:rsid w:val="00300EA9"/>
    <w:rsid w:val="00333565"/>
    <w:rsid w:val="00351B5D"/>
    <w:rsid w:val="003E7BC1"/>
    <w:rsid w:val="00467AD9"/>
    <w:rsid w:val="00476234"/>
    <w:rsid w:val="004F0E56"/>
    <w:rsid w:val="004F6BE3"/>
    <w:rsid w:val="00531B2C"/>
    <w:rsid w:val="0058557D"/>
    <w:rsid w:val="00642B55"/>
    <w:rsid w:val="00672DA9"/>
    <w:rsid w:val="006E1A33"/>
    <w:rsid w:val="00740CAB"/>
    <w:rsid w:val="00850B6D"/>
    <w:rsid w:val="009379E9"/>
    <w:rsid w:val="009F44E5"/>
    <w:rsid w:val="00BF7261"/>
    <w:rsid w:val="00C920FD"/>
    <w:rsid w:val="00C961D3"/>
    <w:rsid w:val="00CB1441"/>
    <w:rsid w:val="00D213A4"/>
    <w:rsid w:val="00DE7223"/>
    <w:rsid w:val="00E16C22"/>
    <w:rsid w:val="00E46BA1"/>
    <w:rsid w:val="00E74765"/>
    <w:rsid w:val="00EE6722"/>
    <w:rsid w:val="00F07B36"/>
    <w:rsid w:val="00F45F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7261"/>
    <w:rPr>
      <w:color w:val="808080"/>
    </w:rPr>
  </w:style>
  <w:style w:type="paragraph" w:customStyle="1" w:styleId="20B4D56A40AC460C93E6379DBF29835D">
    <w:name w:val="20B4D56A40AC460C93E6379DBF29835D"/>
  </w:style>
  <w:style w:type="paragraph" w:customStyle="1" w:styleId="E4D1102B5B39441D93495DA15E730C71">
    <w:name w:val="E4D1102B5B39441D93495DA15E730C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FD0601-DDBE-4FE6-B6D2-A33BB25E2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MOT Capstone Template</Template>
  <TotalTime>0</TotalTime>
  <Pages>1</Pages>
  <Words>11779</Words>
  <Characters>67142</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Implementing Audio Keylogging Machine Learning Attacks</vt:lpstr>
    </vt:vector>
  </TitlesOfParts>
  <Manager/>
  <Company/>
  <LinksUpToDate>false</LinksUpToDate>
  <CharactersWithSpaces>78764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Audio Keylogging Machine Learning Attacks</dc:title>
  <dc:subject/>
  <dc:creator/>
  <cp:keywords/>
  <dc:description/>
  <cp:lastModifiedBy/>
  <cp:revision>1</cp:revision>
  <dcterms:created xsi:type="dcterms:W3CDTF">2017-04-14T22:21:00Z</dcterms:created>
  <dcterms:modified xsi:type="dcterms:W3CDTF">2017-07-11T16:42:00Z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2012-04-27T05:00:00Z</vt:filetime>
  </property>
</Properties>
</file>